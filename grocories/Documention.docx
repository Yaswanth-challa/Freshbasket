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2265695" w:displacedByCustomXml="next"/>
    <w:bookmarkEnd w:id="0" w:displacedByCustomXml="next"/>
    <w:sdt>
      <w:sdtPr>
        <w:tag w:val="goog_rdk_2"/>
        <w:id w:val="1669988802"/>
      </w:sdtPr>
      <w:sdtContent>
        <w:sdt>
          <w:sdtPr>
            <w:tag w:val="goog_rdk_1"/>
            <w:id w:val="2083560937"/>
          </w:sdtPr>
          <w:sdtContent>
            <w:sdt>
              <w:sdtPr>
                <w:rPr>
                  <w:rFonts w:ascii="Cambria" w:eastAsia="Cambria" w:hAnsi="Cambria" w:cs="Cambria"/>
                  <w:b/>
                  <w:sz w:val="30"/>
                  <w:szCs w:val="30"/>
                </w:rPr>
                <w:tag w:val="goog_rdk_12"/>
                <w:id w:val="164525649"/>
              </w:sdtPr>
              <w:sdtEndPr>
                <w:rPr>
                  <w:rFonts w:ascii="Calibri" w:eastAsia="Calibri" w:hAnsi="Calibri" w:cs="Calibri"/>
                  <w:b w:val="0"/>
                  <w:sz w:val="22"/>
                  <w:szCs w:val="22"/>
                </w:rPr>
              </w:sdtEndPr>
              <w:sdtContent>
                <w:p w14:paraId="540EC63F" w14:textId="5513877C" w:rsidR="00B90630" w:rsidRPr="00C34D68" w:rsidRDefault="00C34D68" w:rsidP="00C34D68">
                  <w:pPr>
                    <w:jc w:val="center"/>
                    <w:rPr>
                      <w:ins w:id="1" w:author="Anonymous" w:date="2025-03-07T10:58:00Z"/>
                      <w:rFonts w:ascii="Cambria" w:eastAsia="Cambria" w:hAnsi="Cambria" w:cs="Cambria"/>
                      <w:b/>
                      <w:sz w:val="30"/>
                      <w:szCs w:val="30"/>
                    </w:rPr>
                  </w:pPr>
                  <w:r>
                    <w:rPr>
                      <w:noProof/>
                    </w:rPr>
                    <w:drawing>
                      <wp:inline distT="0" distB="0" distL="0" distR="0" wp14:anchorId="0F14BFEF" wp14:editId="13F445B7">
                        <wp:extent cx="6315075" cy="1150620"/>
                        <wp:effectExtent l="0" t="0" r="9525" b="0"/>
                        <wp:docPr id="6911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5420" cy="1156149"/>
                                </a:xfrm>
                                <a:prstGeom prst="rect">
                                  <a:avLst/>
                                </a:prstGeom>
                                <a:noFill/>
                                <a:ln>
                                  <a:noFill/>
                                </a:ln>
                              </pic:spPr>
                            </pic:pic>
                          </a:graphicData>
                        </a:graphic>
                      </wp:inline>
                    </w:drawing>
                  </w:r>
                </w:p>
              </w:sdtContent>
            </w:sdt>
          </w:sdtContent>
        </w:sdt>
      </w:sdtContent>
    </w:sdt>
    <w:sdt>
      <w:sdtPr>
        <w:tag w:val="goog_rdk_4"/>
        <w:id w:val="1356844992"/>
      </w:sdtPr>
      <w:sdtContent>
        <w:sdt>
          <w:sdtPr>
            <w:tag w:val="goog_rdk_3"/>
            <w:id w:val="-943146534"/>
          </w:sdtPr>
          <w:sdtContent>
            <w:p w14:paraId="32119AC0" w14:textId="32706AA6" w:rsidR="00B718E4" w:rsidRPr="00C34D68" w:rsidRDefault="00B718E4" w:rsidP="00B718E4"/>
            <w:sdt>
              <w:sdtPr>
                <w:tag w:val="goog_rdk_10"/>
                <w:id w:val="877826339"/>
              </w:sdtPr>
              <w:sdtContent>
                <w:p w14:paraId="686A7497" w14:textId="77777777" w:rsidR="00B718E4" w:rsidRDefault="00000000" w:rsidP="00B718E4">
                  <w:pPr>
                    <w:jc w:val="center"/>
                    <w:rPr>
                      <w:ins w:id="2" w:author="Anonymous" w:date="2025-03-07T12:54:00Z"/>
                      <w:rFonts w:ascii="Cambria" w:eastAsia="Cambria" w:hAnsi="Cambria" w:cs="Cambria"/>
                      <w:b/>
                      <w:u w:val="single"/>
                    </w:rPr>
                  </w:pPr>
                  <w:sdt>
                    <w:sdtPr>
                      <w:tag w:val="goog_rdk_9"/>
                      <w:id w:val="241683421"/>
                      <w:showingPlcHdr/>
                    </w:sdtPr>
                    <w:sdtContent>
                      <w:r w:rsidR="00B718E4">
                        <w:t xml:space="preserve">     </w:t>
                      </w:r>
                    </w:sdtContent>
                  </w:sdt>
                </w:p>
              </w:sdtContent>
            </w:sdt>
            <w:p w14:paraId="5707B193" w14:textId="77777777" w:rsidR="00B718E4" w:rsidRDefault="00000000" w:rsidP="00B718E4">
              <w:pPr>
                <w:jc w:val="center"/>
                <w:rPr>
                  <w:rFonts w:ascii="Cambria" w:eastAsia="Cambria" w:hAnsi="Cambria" w:cs="Cambria"/>
                  <w:b/>
                  <w:sz w:val="30"/>
                  <w:szCs w:val="30"/>
                </w:rPr>
              </w:pPr>
              <w:sdt>
                <w:sdtPr>
                  <w:tag w:val="goog_rdk_11"/>
                  <w:id w:val="936482672"/>
                  <w:showingPlcHdr/>
                </w:sdtPr>
                <w:sdtContent>
                  <w:r w:rsidR="00B718E4">
                    <w:t xml:space="preserve">     </w:t>
                  </w:r>
                </w:sdtContent>
              </w:sdt>
              <w:r w:rsidR="00B718E4" w:rsidRPr="001622CB">
                <w:rPr>
                  <w:rFonts w:ascii="Cambria" w:hAnsi="Cambria"/>
                  <w:sz w:val="36"/>
                  <w:szCs w:val="36"/>
                </w:rPr>
                <w:t>Online  grocery delivery</w:t>
              </w:r>
              <w:r w:rsidR="00B718E4" w:rsidRPr="001622CB">
                <w:rPr>
                  <w:rFonts w:ascii="Cambria" w:hAnsi="Cambria"/>
                  <w:sz w:val="32"/>
                  <w:szCs w:val="32"/>
                </w:rPr>
                <w:t>:</w:t>
              </w:r>
              <w:r w:rsidR="00B718E4" w:rsidRPr="001622CB">
                <w:rPr>
                  <w:rFonts w:ascii="Cambria" w:eastAsia="Cambria" w:hAnsi="Cambria" w:cs="Cambria"/>
                  <w:b/>
                  <w:sz w:val="30"/>
                  <w:szCs w:val="30"/>
                </w:rPr>
                <w:t xml:space="preserve"> </w:t>
              </w:r>
              <w:r w:rsidR="00B718E4">
                <w:rPr>
                  <w:rFonts w:ascii="Cambria" w:eastAsia="Cambria" w:hAnsi="Cambria" w:cs="Cambria"/>
                  <w:b/>
                  <w:sz w:val="30"/>
                  <w:szCs w:val="30"/>
                </w:rPr>
                <w:t>Fresh Basket: Scalable E-commerce Platform Deployment with Flask on AWS EC2 and RDS</w:t>
              </w:r>
            </w:p>
            <w:p w14:paraId="5D3443BF" w14:textId="77777777" w:rsidR="00B718E4" w:rsidRDefault="00B718E4" w:rsidP="00B718E4">
              <w:pPr>
                <w:jc w:val="center"/>
                <w:rPr>
                  <w:rFonts w:ascii="Cambria" w:eastAsia="Cambria" w:hAnsi="Cambria" w:cs="Cambria"/>
                  <w:b/>
                  <w:sz w:val="30"/>
                  <w:szCs w:val="30"/>
                </w:rPr>
              </w:pPr>
            </w:p>
            <w:p w14:paraId="3917CD14" w14:textId="1A0EF808" w:rsidR="00B718E4" w:rsidRDefault="00B718E4" w:rsidP="00B718E4">
              <w:pPr>
                <w:jc w:val="center"/>
                <w:rPr>
                  <w:rFonts w:ascii="Cambria" w:eastAsia="Cambria" w:hAnsi="Cambria" w:cs="Cambria"/>
                  <w:b/>
                  <w:sz w:val="30"/>
                  <w:szCs w:val="30"/>
                </w:rPr>
              </w:pPr>
              <w:r>
                <w:rPr>
                  <w:rFonts w:ascii="Cambria" w:eastAsia="Cambria" w:hAnsi="Cambria" w:cs="Cambria"/>
                  <w:b/>
                  <w:sz w:val="30"/>
                  <w:szCs w:val="30"/>
                </w:rPr>
                <w:t>By</w:t>
              </w:r>
            </w:p>
            <w:p w14:paraId="6123582C" w14:textId="77777777" w:rsidR="00B718E4" w:rsidRDefault="00B718E4" w:rsidP="00B718E4">
              <w:pPr>
                <w:jc w:val="center"/>
                <w:rPr>
                  <w:rFonts w:ascii="Cambria" w:eastAsia="Cambria" w:hAnsi="Cambria" w:cs="Cambria"/>
                  <w:b/>
                  <w:sz w:val="30"/>
                  <w:szCs w:val="30"/>
                </w:rPr>
              </w:pPr>
            </w:p>
            <w:p w14:paraId="157B1248" w14:textId="77777777" w:rsidR="00DC1E95" w:rsidRDefault="00B718E4" w:rsidP="00B718E4">
              <w:pPr>
                <w:rPr>
                  <w:rFonts w:ascii="Cambria" w:eastAsia="Cambria" w:hAnsi="Cambria" w:cs="Cambria"/>
                  <w:b/>
                  <w:sz w:val="30"/>
                  <w:szCs w:val="30"/>
                </w:rPr>
              </w:pPr>
              <w:r>
                <w:rPr>
                  <w:rFonts w:ascii="Cambria" w:eastAsia="Cambria" w:hAnsi="Cambria" w:cs="Cambria"/>
                  <w:b/>
                  <w:sz w:val="30"/>
                  <w:szCs w:val="30"/>
                </w:rPr>
                <w:t xml:space="preserve">                                                CH</w:t>
              </w:r>
              <w:r w:rsidR="00DC1E95">
                <w:rPr>
                  <w:rFonts w:ascii="Cambria" w:eastAsia="Cambria" w:hAnsi="Cambria" w:cs="Cambria"/>
                  <w:b/>
                  <w:sz w:val="30"/>
                  <w:szCs w:val="30"/>
                </w:rPr>
                <w:t>ALLA</w:t>
              </w:r>
              <w:r w:rsidR="00DB2F5F">
                <w:rPr>
                  <w:rFonts w:ascii="Cambria" w:eastAsia="Cambria" w:hAnsi="Cambria" w:cs="Cambria"/>
                  <w:b/>
                  <w:sz w:val="30"/>
                  <w:szCs w:val="30"/>
                </w:rPr>
                <w:t>.</w:t>
              </w:r>
              <w:r w:rsidR="00DC1E95">
                <w:rPr>
                  <w:rFonts w:ascii="Cambria" w:eastAsia="Cambria" w:hAnsi="Cambria" w:cs="Cambria"/>
                  <w:b/>
                  <w:sz w:val="30"/>
                  <w:szCs w:val="30"/>
                </w:rPr>
                <w:t xml:space="preserve"> </w:t>
              </w:r>
              <w:r>
                <w:rPr>
                  <w:rFonts w:ascii="Cambria" w:eastAsia="Cambria" w:hAnsi="Cambria" w:cs="Cambria"/>
                  <w:b/>
                  <w:sz w:val="30"/>
                  <w:szCs w:val="30"/>
                </w:rPr>
                <w:t xml:space="preserve">YASWANTH  </w:t>
              </w:r>
              <w:r w:rsidR="00DC1E95">
                <w:rPr>
                  <w:rFonts w:ascii="Cambria" w:eastAsia="Cambria" w:hAnsi="Cambria" w:cs="Cambria"/>
                  <w:b/>
                  <w:sz w:val="30"/>
                  <w:szCs w:val="30"/>
                </w:rPr>
                <w:t xml:space="preserve"> </w:t>
              </w:r>
            </w:p>
            <w:p w14:paraId="23FA7D02" w14:textId="7C43303B" w:rsidR="00B718E4" w:rsidRPr="00C34D68" w:rsidRDefault="00DC1E95" w:rsidP="00B718E4">
              <w:pPr>
                <w:rPr>
                  <w:rFonts w:ascii="Cambria" w:eastAsia="Cambria" w:hAnsi="Cambria" w:cs="Cambria"/>
                  <w:bCs/>
                  <w:sz w:val="30"/>
                  <w:szCs w:val="30"/>
                </w:rPr>
              </w:pPr>
              <w:r>
                <w:rPr>
                  <w:rFonts w:ascii="Cambria" w:eastAsia="Cambria" w:hAnsi="Cambria" w:cs="Cambria"/>
                  <w:b/>
                  <w:sz w:val="30"/>
                  <w:szCs w:val="30"/>
                </w:rPr>
                <w:t xml:space="preserve">                                        </w:t>
              </w:r>
              <w:r w:rsidR="00C34D68" w:rsidRPr="00C34D68">
                <w:rPr>
                  <w:rFonts w:ascii="Cambria" w:eastAsia="Cambria" w:hAnsi="Cambria" w:cs="Cambria"/>
                  <w:bCs/>
                  <w:sz w:val="30"/>
                  <w:szCs w:val="30"/>
                </w:rPr>
                <w:t>218x1a4211@khitguntur.ac.in</w:t>
              </w:r>
              <w:r w:rsidRPr="00C34D68">
                <w:rPr>
                  <w:rFonts w:ascii="Cambria" w:eastAsia="Cambria" w:hAnsi="Cambria" w:cs="Cambria"/>
                  <w:bCs/>
                  <w:sz w:val="30"/>
                  <w:szCs w:val="30"/>
                </w:rPr>
                <w:t xml:space="preserve">   </w:t>
              </w:r>
            </w:p>
            <w:p w14:paraId="29D6197B" w14:textId="77777777" w:rsidR="00C34D68" w:rsidRDefault="00B718E4" w:rsidP="00B718E4">
              <w:pPr>
                <w:rPr>
                  <w:rFonts w:ascii="Cambria" w:eastAsia="Cambria" w:hAnsi="Cambria" w:cs="Cambria"/>
                  <w:b/>
                  <w:sz w:val="30"/>
                  <w:szCs w:val="30"/>
                </w:rPr>
              </w:pPr>
              <w:r>
                <w:rPr>
                  <w:rFonts w:ascii="Cambria" w:eastAsia="Cambria" w:hAnsi="Cambria" w:cs="Cambria"/>
                  <w:b/>
                  <w:sz w:val="30"/>
                  <w:szCs w:val="30"/>
                </w:rPr>
                <w:t xml:space="preserve">                                   K</w:t>
              </w:r>
              <w:r w:rsidR="00DC1E95">
                <w:rPr>
                  <w:rFonts w:ascii="Cambria" w:eastAsia="Cambria" w:hAnsi="Cambria" w:cs="Cambria"/>
                  <w:b/>
                  <w:sz w:val="30"/>
                  <w:szCs w:val="30"/>
                </w:rPr>
                <w:t>APAROUTHU</w:t>
              </w:r>
              <w:r>
                <w:rPr>
                  <w:rFonts w:ascii="Cambria" w:eastAsia="Cambria" w:hAnsi="Cambria" w:cs="Cambria"/>
                  <w:b/>
                  <w:sz w:val="30"/>
                  <w:szCs w:val="30"/>
                </w:rPr>
                <w:t xml:space="preserve">. CHANDANA SREE </w:t>
              </w:r>
            </w:p>
            <w:p w14:paraId="5B9A7437" w14:textId="3FB1CF28" w:rsidR="00B718E4" w:rsidRDefault="00C34D68" w:rsidP="00B718E4">
              <w:pPr>
                <w:rPr>
                  <w:rFonts w:ascii="Cambria" w:eastAsia="Cambria" w:hAnsi="Cambria" w:cs="Cambria"/>
                  <w:b/>
                  <w:sz w:val="30"/>
                  <w:szCs w:val="30"/>
                </w:rPr>
              </w:pPr>
              <w:r>
                <w:rPr>
                  <w:rFonts w:ascii="Cambria" w:eastAsia="Cambria" w:hAnsi="Cambria" w:cs="Cambria"/>
                  <w:b/>
                  <w:sz w:val="30"/>
                  <w:szCs w:val="30"/>
                </w:rPr>
                <w:t xml:space="preserve">                                       </w:t>
              </w:r>
              <w:r w:rsidR="00B718E4">
                <w:rPr>
                  <w:rFonts w:ascii="Cambria" w:eastAsia="Cambria" w:hAnsi="Cambria" w:cs="Cambria"/>
                  <w:b/>
                  <w:sz w:val="30"/>
                  <w:szCs w:val="30"/>
                </w:rPr>
                <w:t xml:space="preserve"> </w:t>
              </w:r>
              <w:r w:rsidRPr="00C34D68">
                <w:rPr>
                  <w:rFonts w:ascii="Cambria" w:eastAsia="Cambria" w:hAnsi="Cambria" w:cs="Cambria"/>
                  <w:bCs/>
                  <w:sz w:val="30"/>
                  <w:szCs w:val="30"/>
                </w:rPr>
                <w:t>218x1a42</w:t>
              </w:r>
              <w:r>
                <w:rPr>
                  <w:rFonts w:ascii="Cambria" w:eastAsia="Cambria" w:hAnsi="Cambria" w:cs="Cambria"/>
                  <w:bCs/>
                  <w:sz w:val="30"/>
                  <w:szCs w:val="30"/>
                </w:rPr>
                <w:t>27</w:t>
              </w:r>
              <w:r w:rsidRPr="00C34D68">
                <w:rPr>
                  <w:rFonts w:ascii="Cambria" w:eastAsia="Cambria" w:hAnsi="Cambria" w:cs="Cambria"/>
                  <w:bCs/>
                  <w:sz w:val="30"/>
                  <w:szCs w:val="30"/>
                </w:rPr>
                <w:t xml:space="preserve">@khitguntur.ac.in   </w:t>
              </w:r>
            </w:p>
            <w:p w14:paraId="76C5696E" w14:textId="77777777" w:rsidR="00C34D68" w:rsidRDefault="00B718E4" w:rsidP="00B718E4">
              <w:pPr>
                <w:rPr>
                  <w:rFonts w:ascii="Cambria" w:eastAsia="Cambria" w:hAnsi="Cambria" w:cs="Cambria"/>
                  <w:b/>
                  <w:sz w:val="30"/>
                  <w:szCs w:val="30"/>
                </w:rPr>
              </w:pPr>
              <w:r>
                <w:rPr>
                  <w:rFonts w:ascii="Cambria" w:eastAsia="Cambria" w:hAnsi="Cambria" w:cs="Cambria"/>
                  <w:b/>
                  <w:sz w:val="30"/>
                  <w:szCs w:val="30"/>
                </w:rPr>
                <w:t xml:space="preserve">                                       K</w:t>
              </w:r>
              <w:r w:rsidR="00DC1E95">
                <w:rPr>
                  <w:rFonts w:ascii="Cambria" w:eastAsia="Cambria" w:hAnsi="Cambria" w:cs="Cambria"/>
                  <w:b/>
                  <w:sz w:val="30"/>
                  <w:szCs w:val="30"/>
                </w:rPr>
                <w:t>ONDURU</w:t>
              </w:r>
              <w:r>
                <w:rPr>
                  <w:rFonts w:ascii="Cambria" w:eastAsia="Cambria" w:hAnsi="Cambria" w:cs="Cambria"/>
                  <w:b/>
                  <w:sz w:val="30"/>
                  <w:szCs w:val="30"/>
                </w:rPr>
                <w:t>.</w:t>
              </w:r>
              <w:r w:rsidR="00222332">
                <w:rPr>
                  <w:rFonts w:ascii="Cambria" w:eastAsia="Cambria" w:hAnsi="Cambria" w:cs="Cambria"/>
                  <w:b/>
                  <w:sz w:val="30"/>
                  <w:szCs w:val="30"/>
                </w:rPr>
                <w:t xml:space="preserve"> </w:t>
              </w:r>
              <w:r>
                <w:rPr>
                  <w:rFonts w:ascii="Cambria" w:eastAsia="Cambria" w:hAnsi="Cambria" w:cs="Cambria"/>
                  <w:b/>
                  <w:sz w:val="30"/>
                  <w:szCs w:val="30"/>
                </w:rPr>
                <w:t xml:space="preserve">CHANDRA SEKHAR  </w:t>
              </w:r>
            </w:p>
            <w:p w14:paraId="4F694E8D" w14:textId="2223030F" w:rsidR="00B718E4" w:rsidRDefault="00C34D68" w:rsidP="00B718E4">
              <w:pPr>
                <w:rPr>
                  <w:rFonts w:ascii="Cambria" w:eastAsia="Cambria" w:hAnsi="Cambria" w:cs="Cambria"/>
                  <w:b/>
                  <w:sz w:val="30"/>
                  <w:szCs w:val="30"/>
                </w:rPr>
              </w:pPr>
              <w:r>
                <w:rPr>
                  <w:rFonts w:ascii="Cambria" w:eastAsia="Cambria" w:hAnsi="Cambria" w:cs="Cambria"/>
                  <w:b/>
                  <w:sz w:val="30"/>
                  <w:szCs w:val="30"/>
                </w:rPr>
                <w:t xml:space="preserve">                                        </w:t>
              </w:r>
              <w:r w:rsidRPr="00C34D68">
                <w:rPr>
                  <w:rFonts w:ascii="Cambria" w:eastAsia="Cambria" w:hAnsi="Cambria" w:cs="Cambria"/>
                  <w:bCs/>
                  <w:sz w:val="30"/>
                  <w:szCs w:val="30"/>
                </w:rPr>
                <w:t>2</w:t>
              </w:r>
              <w:r>
                <w:rPr>
                  <w:rFonts w:ascii="Cambria" w:eastAsia="Cambria" w:hAnsi="Cambria" w:cs="Cambria"/>
                  <w:bCs/>
                  <w:sz w:val="30"/>
                  <w:szCs w:val="30"/>
                </w:rPr>
                <w:t>2</w:t>
              </w:r>
              <w:r w:rsidRPr="00C34D68">
                <w:rPr>
                  <w:rFonts w:ascii="Cambria" w:eastAsia="Cambria" w:hAnsi="Cambria" w:cs="Cambria"/>
                  <w:bCs/>
                  <w:sz w:val="30"/>
                  <w:szCs w:val="30"/>
                </w:rPr>
                <w:t>8x</w:t>
              </w:r>
              <w:r>
                <w:rPr>
                  <w:rFonts w:ascii="Cambria" w:eastAsia="Cambria" w:hAnsi="Cambria" w:cs="Cambria"/>
                  <w:bCs/>
                  <w:sz w:val="30"/>
                  <w:szCs w:val="30"/>
                </w:rPr>
                <w:t>5</w:t>
              </w:r>
              <w:r w:rsidRPr="00C34D68">
                <w:rPr>
                  <w:rFonts w:ascii="Cambria" w:eastAsia="Cambria" w:hAnsi="Cambria" w:cs="Cambria"/>
                  <w:bCs/>
                  <w:sz w:val="30"/>
                  <w:szCs w:val="30"/>
                </w:rPr>
                <w:t>a42</w:t>
              </w:r>
              <w:r>
                <w:rPr>
                  <w:rFonts w:ascii="Cambria" w:eastAsia="Cambria" w:hAnsi="Cambria" w:cs="Cambria"/>
                  <w:bCs/>
                  <w:sz w:val="30"/>
                  <w:szCs w:val="30"/>
                </w:rPr>
                <w:t>05</w:t>
              </w:r>
              <w:r w:rsidRPr="00C34D68">
                <w:rPr>
                  <w:rFonts w:ascii="Cambria" w:eastAsia="Cambria" w:hAnsi="Cambria" w:cs="Cambria"/>
                  <w:bCs/>
                  <w:sz w:val="30"/>
                  <w:szCs w:val="30"/>
                </w:rPr>
                <w:t xml:space="preserve">@khitguntur.ac.in   </w:t>
              </w:r>
              <w:r w:rsidR="00B718E4">
                <w:rPr>
                  <w:rFonts w:ascii="Cambria" w:eastAsia="Cambria" w:hAnsi="Cambria" w:cs="Cambria"/>
                  <w:b/>
                  <w:sz w:val="30"/>
                  <w:szCs w:val="30"/>
                </w:rPr>
                <w:t xml:space="preserve">    </w:t>
              </w:r>
            </w:p>
            <w:p w14:paraId="15F758A2" w14:textId="137AA088" w:rsidR="00B718E4" w:rsidRDefault="00B718E4" w:rsidP="00B718E4">
              <w:pPr>
                <w:rPr>
                  <w:rFonts w:ascii="Cambria" w:eastAsia="Cambria" w:hAnsi="Cambria" w:cs="Cambria"/>
                  <w:b/>
                  <w:sz w:val="30"/>
                  <w:szCs w:val="30"/>
                </w:rPr>
              </w:pPr>
              <w:r>
                <w:rPr>
                  <w:rFonts w:ascii="Cambria" w:eastAsia="Cambria" w:hAnsi="Cambria" w:cs="Cambria"/>
                  <w:b/>
                  <w:sz w:val="30"/>
                  <w:szCs w:val="30"/>
                </w:rPr>
                <w:t xml:space="preserve">                                      </w:t>
              </w:r>
              <w:r w:rsidR="00DC1E95">
                <w:rPr>
                  <w:rFonts w:ascii="Cambria" w:eastAsia="Cambria" w:hAnsi="Cambria" w:cs="Cambria"/>
                  <w:b/>
                  <w:sz w:val="30"/>
                  <w:szCs w:val="30"/>
                </w:rPr>
                <w:t xml:space="preserve"> </w:t>
              </w:r>
              <w:r>
                <w:rPr>
                  <w:rFonts w:ascii="Cambria" w:eastAsia="Cambria" w:hAnsi="Cambria" w:cs="Cambria"/>
                  <w:b/>
                  <w:sz w:val="30"/>
                  <w:szCs w:val="30"/>
                </w:rPr>
                <w:t>B</w:t>
              </w:r>
              <w:r w:rsidR="00DC1E95">
                <w:rPr>
                  <w:rFonts w:ascii="Cambria" w:eastAsia="Cambria" w:hAnsi="Cambria" w:cs="Cambria"/>
                  <w:b/>
                  <w:sz w:val="30"/>
                  <w:szCs w:val="30"/>
                </w:rPr>
                <w:t>AKKATHATLA</w:t>
              </w:r>
              <w:r>
                <w:rPr>
                  <w:rFonts w:ascii="Cambria" w:eastAsia="Cambria" w:hAnsi="Cambria" w:cs="Cambria"/>
                  <w:b/>
                  <w:sz w:val="30"/>
                  <w:szCs w:val="30"/>
                </w:rPr>
                <w:t xml:space="preserve">. BALAYESU            </w:t>
              </w:r>
              <w:r w:rsidR="00DC1E95">
                <w:rPr>
                  <w:rFonts w:ascii="Cambria" w:eastAsia="Cambria" w:hAnsi="Cambria" w:cs="Cambria"/>
                  <w:b/>
                  <w:sz w:val="30"/>
                  <w:szCs w:val="30"/>
                </w:rPr>
                <w:t xml:space="preserve"> </w:t>
              </w:r>
            </w:p>
            <w:p w14:paraId="4D0FF76C" w14:textId="4C134370" w:rsidR="00B718E4" w:rsidRDefault="00C34D68" w:rsidP="00B718E4">
              <w:pPr>
                <w:rPr>
                  <w:rFonts w:ascii="Cambria" w:eastAsia="Cambria" w:hAnsi="Cambria" w:cs="Cambria"/>
                  <w:b/>
                  <w:sz w:val="30"/>
                  <w:szCs w:val="30"/>
                </w:rPr>
              </w:pPr>
              <w:r>
                <w:rPr>
                  <w:rFonts w:ascii="Cambria" w:eastAsia="Cambria" w:hAnsi="Cambria" w:cs="Cambria"/>
                  <w:b/>
                  <w:sz w:val="30"/>
                  <w:szCs w:val="30"/>
                </w:rPr>
                <w:t xml:space="preserve">                                        </w:t>
              </w:r>
              <w:r w:rsidRPr="00C34D68">
                <w:rPr>
                  <w:rFonts w:ascii="Cambria" w:eastAsia="Cambria" w:hAnsi="Cambria" w:cs="Cambria"/>
                  <w:bCs/>
                  <w:sz w:val="30"/>
                  <w:szCs w:val="30"/>
                </w:rPr>
                <w:t>218x1a42</w:t>
              </w:r>
              <w:r>
                <w:rPr>
                  <w:rFonts w:ascii="Cambria" w:eastAsia="Cambria" w:hAnsi="Cambria" w:cs="Cambria"/>
                  <w:bCs/>
                  <w:sz w:val="30"/>
                  <w:szCs w:val="30"/>
                </w:rPr>
                <w:t>45</w:t>
              </w:r>
              <w:r w:rsidRPr="00C34D68">
                <w:rPr>
                  <w:rFonts w:ascii="Cambria" w:eastAsia="Cambria" w:hAnsi="Cambria" w:cs="Cambria"/>
                  <w:bCs/>
                  <w:sz w:val="30"/>
                  <w:szCs w:val="30"/>
                </w:rPr>
                <w:t xml:space="preserve">@khitguntur.ac.in   </w:t>
              </w:r>
            </w:p>
            <w:p w14:paraId="2E1038C0" w14:textId="3578DB47" w:rsidR="001622CB" w:rsidRDefault="00000000">
              <w:pPr>
                <w:rPr>
                  <w:ins w:id="3" w:author="Anonymous" w:date="2025-03-07T10:58:00Z"/>
                  <w:rFonts w:ascii="Arial" w:eastAsia="Arial" w:hAnsi="Arial" w:cs="Arial"/>
                  <w:color w:val="000000"/>
                </w:rPr>
              </w:pPr>
            </w:p>
          </w:sdtContent>
        </w:sdt>
      </w:sdtContent>
    </w:sdt>
    <w:sdt>
      <w:sdtPr>
        <w:tag w:val="goog_rdk_7"/>
        <w:id w:val="1451281498"/>
      </w:sdtPr>
      <w:sdtContent>
        <w:p w14:paraId="61F1211F" w14:textId="4A8F7603" w:rsidR="00B90630" w:rsidRDefault="00000000">
          <w:pPr>
            <w:rPr>
              <w:ins w:id="4" w:author="Anonymous" w:date="2025-03-07T10:58:00Z"/>
              <w:rFonts w:ascii="Arial" w:eastAsia="Arial" w:hAnsi="Arial" w:cs="Arial"/>
              <w:color w:val="000000"/>
            </w:rPr>
          </w:pPr>
          <w:sdt>
            <w:sdtPr>
              <w:tag w:val="goog_rdk_6"/>
              <w:id w:val="1942867510"/>
              <w:showingPlcHdr/>
            </w:sdtPr>
            <w:sdtContent>
              <w:r w:rsidR="001622CB">
                <w:t xml:space="preserve">     </w:t>
              </w:r>
            </w:sdtContent>
          </w:sdt>
        </w:p>
      </w:sdtContent>
    </w:sdt>
    <w:p w14:paraId="4C092D10" w14:textId="0470EB8F" w:rsidR="001622CB" w:rsidRDefault="001622CB">
      <w:pPr>
        <w:jc w:val="center"/>
        <w:rPr>
          <w:ins w:id="5" w:author="Anonymous" w:date="2025-03-07T12:54:00Z"/>
          <w:rFonts w:ascii="Cambria" w:eastAsia="Cambria" w:hAnsi="Cambria" w:cs="Cambria"/>
          <w:b/>
          <w:u w:val="single"/>
        </w:rPr>
      </w:pPr>
    </w:p>
    <w:sdt>
      <w:sdtPr>
        <w:tag w:val="goog_rdk_14"/>
        <w:id w:val="1472560364"/>
      </w:sdtPr>
      <w:sdtContent>
        <w:p w14:paraId="38679182" w14:textId="427C2460" w:rsidR="00B90630" w:rsidRDefault="00000000">
          <w:pPr>
            <w:jc w:val="center"/>
            <w:rPr>
              <w:ins w:id="6" w:author="Anonymous" w:date="2025-03-07T12:54:00Z"/>
              <w:rFonts w:ascii="Cambria" w:eastAsia="Cambria" w:hAnsi="Cambria" w:cs="Cambria"/>
              <w:b/>
              <w:u w:val="single"/>
            </w:rPr>
          </w:pPr>
          <w:sdt>
            <w:sdtPr>
              <w:tag w:val="goog_rdk_13"/>
              <w:id w:val="1745303603"/>
              <w:showingPlcHdr/>
            </w:sdtPr>
            <w:sdtContent>
              <w:r w:rsidR="001622CB">
                <w:t xml:space="preserve">     </w:t>
              </w:r>
            </w:sdtContent>
          </w:sdt>
        </w:p>
      </w:sdtContent>
    </w:sdt>
    <w:p w14:paraId="69FB350B" w14:textId="61F26B80" w:rsidR="00B90630" w:rsidRDefault="00000000" w:rsidP="00B718E4">
      <w:pPr>
        <w:jc w:val="center"/>
        <w:rPr>
          <w:rFonts w:ascii="Cambria" w:eastAsia="Cambria" w:hAnsi="Cambria" w:cs="Cambria"/>
          <w:b/>
          <w:sz w:val="36"/>
          <w:szCs w:val="36"/>
        </w:rPr>
      </w:pPr>
      <w:sdt>
        <w:sdtPr>
          <w:tag w:val="goog_rdk_16"/>
          <w:id w:val="-1446303595"/>
        </w:sdtPr>
        <w:sdtContent>
          <w:sdt>
            <w:sdtPr>
              <w:tag w:val="goog_rdk_15"/>
              <w:id w:val="-975526447"/>
              <w:showingPlcHdr/>
            </w:sdtPr>
            <w:sdtContent>
              <w:r w:rsidR="001622CB">
                <w:t xml:space="preserve">     </w:t>
              </w:r>
            </w:sdtContent>
          </w:sdt>
        </w:sdtContent>
      </w:sdt>
      <w:r w:rsidRPr="00257D09">
        <w:rPr>
          <w:rFonts w:ascii="Cambria" w:eastAsia="Cambria" w:hAnsi="Cambria" w:cs="Cambria"/>
          <w:b/>
          <w:sz w:val="36"/>
          <w:szCs w:val="36"/>
        </w:rPr>
        <w:t>Fresh</w:t>
      </w:r>
      <w:r w:rsidR="001622CB" w:rsidRPr="00257D09">
        <w:rPr>
          <w:rFonts w:ascii="Cambria" w:eastAsia="Cambria" w:hAnsi="Cambria" w:cs="Cambria"/>
          <w:b/>
          <w:sz w:val="36"/>
          <w:szCs w:val="36"/>
        </w:rPr>
        <w:t xml:space="preserve"> </w:t>
      </w:r>
      <w:r w:rsidRPr="00257D09">
        <w:rPr>
          <w:rFonts w:ascii="Cambria" w:eastAsia="Cambria" w:hAnsi="Cambria" w:cs="Cambria"/>
          <w:b/>
          <w:sz w:val="36"/>
          <w:szCs w:val="36"/>
        </w:rPr>
        <w:t>Basket: Scalable E-commerce Platform Deployment with Flask on AWS EC2 and RDS</w:t>
      </w:r>
    </w:p>
    <w:p w14:paraId="51951BA5" w14:textId="77777777" w:rsidR="00DC1E95" w:rsidRDefault="00DC1E95" w:rsidP="00B718E4">
      <w:pPr>
        <w:jc w:val="center"/>
        <w:rPr>
          <w:rFonts w:ascii="Cambria" w:eastAsia="Cambria" w:hAnsi="Cambria" w:cs="Cambria"/>
          <w:b/>
          <w:sz w:val="36"/>
          <w:szCs w:val="36"/>
        </w:rPr>
      </w:pPr>
    </w:p>
    <w:p w14:paraId="36C1FBC8" w14:textId="77777777" w:rsidR="00DC1E95" w:rsidRPr="00B718E4" w:rsidRDefault="00DC1E95" w:rsidP="00B718E4">
      <w:pPr>
        <w:jc w:val="center"/>
        <w:rPr>
          <w:rFonts w:ascii="Cambria" w:eastAsia="Cambria" w:hAnsi="Cambria" w:cs="Cambria"/>
          <w:b/>
          <w:u w:val="single"/>
        </w:rPr>
      </w:pPr>
    </w:p>
    <w:p w14:paraId="652ECB53" w14:textId="77777777" w:rsidR="00B90630" w:rsidRDefault="00000000">
      <w:pPr>
        <w:rPr>
          <w:rFonts w:ascii="Cambria" w:eastAsia="Cambria" w:hAnsi="Cambria" w:cs="Cambria"/>
          <w:sz w:val="24"/>
          <w:szCs w:val="24"/>
        </w:rPr>
      </w:pPr>
      <w:r>
        <w:rPr>
          <w:rFonts w:ascii="Cambria" w:eastAsia="Cambria" w:hAnsi="Cambria" w:cs="Cambria"/>
          <w:b/>
          <w:sz w:val="24"/>
          <w:szCs w:val="24"/>
        </w:rPr>
        <w:t>Project Description:</w:t>
      </w:r>
      <w:r>
        <w:rPr>
          <w:rFonts w:ascii="Cambria" w:eastAsia="Cambria" w:hAnsi="Cambria" w:cs="Cambria"/>
          <w:sz w:val="24"/>
          <w:szCs w:val="24"/>
        </w:rPr>
        <w:t xml:space="preserve"> </w:t>
      </w:r>
    </w:p>
    <w:p w14:paraId="4F3B114F" w14:textId="77777777" w:rsidR="00B90630" w:rsidRDefault="00B90630">
      <w:pPr>
        <w:rPr>
          <w:rFonts w:ascii="Cambria" w:eastAsia="Cambria" w:hAnsi="Cambria" w:cs="Cambria"/>
        </w:rPr>
      </w:pPr>
    </w:p>
    <w:p w14:paraId="2813DB98" w14:textId="17EC43C7" w:rsidR="00B90630" w:rsidRDefault="00000000">
      <w:pPr>
        <w:rPr>
          <w:rFonts w:ascii="Cambria" w:eastAsia="Cambria" w:hAnsi="Cambria" w:cs="Cambria"/>
        </w:rPr>
      </w:pPr>
      <w:r>
        <w:rPr>
          <w:rFonts w:ascii="Cambria" w:eastAsia="Cambria" w:hAnsi="Cambria" w:cs="Cambria"/>
        </w:rPr>
        <w:t>The "Fresh</w:t>
      </w:r>
      <w:r w:rsidR="001622CB">
        <w:rPr>
          <w:rFonts w:ascii="Cambria" w:eastAsia="Cambria" w:hAnsi="Cambria" w:cs="Cambria"/>
        </w:rPr>
        <w:t xml:space="preserve"> </w:t>
      </w:r>
      <w:r>
        <w:rPr>
          <w:rFonts w:ascii="Cambria" w:eastAsia="Cambria" w:hAnsi="Cambria" w:cs="Cambria"/>
        </w:rPr>
        <w:t>Basket" project involves developing and deploying a scalable e-commerce platform for selling vegetables and fruits. The platform uses Flask for backend development, AWS EC2 for hosting, and Amazon RDS for database management. This cloud-native solution ensures high availability, scalability, and efficient management of the platform’s operations. The project demonstrates how leveraging AWS services can create a robust infrastructure for managing user interactions, product catalogs, and order processing in a seamless manner.</w:t>
      </w:r>
    </w:p>
    <w:p w14:paraId="1CDC0C2B" w14:textId="77777777" w:rsidR="00B90630" w:rsidRDefault="00000000">
      <w:pPr>
        <w:spacing w:before="240" w:after="240"/>
        <w:rPr>
          <w:rFonts w:ascii="Cambria" w:eastAsia="Cambria" w:hAnsi="Cambria" w:cs="Cambria"/>
          <w:b/>
        </w:rPr>
      </w:pPr>
      <w:r>
        <w:rPr>
          <w:rFonts w:ascii="Cambria" w:eastAsia="Cambria" w:hAnsi="Cambria" w:cs="Cambria"/>
          <w:b/>
        </w:rPr>
        <w:t>Scenario 1: Scalable Web Applications for Online Retail</w:t>
      </w:r>
    </w:p>
    <w:p w14:paraId="40CB9F12" w14:textId="77777777" w:rsidR="00B90630" w:rsidRDefault="00000000">
      <w:pPr>
        <w:spacing w:before="240" w:after="240"/>
        <w:rPr>
          <w:rFonts w:ascii="Cambria" w:eastAsia="Cambria" w:hAnsi="Cambria" w:cs="Cambria"/>
        </w:rPr>
      </w:pPr>
      <w:r>
        <w:rPr>
          <w:rFonts w:ascii="Cambria" w:eastAsia="Cambria" w:hAnsi="Cambria" w:cs="Cambria"/>
        </w:rPr>
        <w:t xml:space="preserve">In online retail scenarios, AWS EC2 provides a scalable infrastructure that can adapt to varying </w:t>
      </w:r>
      <w:r>
        <w:rPr>
          <w:rFonts w:ascii="Cambria" w:eastAsia="Cambria" w:hAnsi="Cambria" w:cs="Cambria"/>
        </w:rPr>
        <w:lastRenderedPageBreak/>
        <w:t>levels of customer traffic. For example, an online electronics store could use EC2 to handle peak shopping periods like Black Friday, ensuring that the website remains responsive and available. By leveraging Flask for backend development, the store can manage user sessions, product catalogs, and order processing efficiently. This setup allows the retail platform to grow and handle increased user demand without performance degradation.</w:t>
      </w:r>
    </w:p>
    <w:p w14:paraId="5EA23A06" w14:textId="77777777" w:rsidR="00B90630" w:rsidRDefault="00000000">
      <w:pPr>
        <w:spacing w:before="240" w:after="240"/>
        <w:rPr>
          <w:rFonts w:ascii="Cambria" w:eastAsia="Cambria" w:hAnsi="Cambria" w:cs="Cambria"/>
          <w:b/>
        </w:rPr>
      </w:pPr>
      <w:r>
        <w:rPr>
          <w:rFonts w:ascii="Cambria" w:eastAsia="Cambria" w:hAnsi="Cambria" w:cs="Cambria"/>
          <w:b/>
        </w:rPr>
        <w:t>Scenario 2: Efficient Database Management for SaaS Platforms</w:t>
      </w:r>
    </w:p>
    <w:p w14:paraId="1098D2C5" w14:textId="77777777" w:rsidR="00B90630" w:rsidRDefault="00000000">
      <w:pPr>
        <w:spacing w:before="240" w:after="240"/>
        <w:rPr>
          <w:rFonts w:ascii="Cambria" w:eastAsia="Cambria" w:hAnsi="Cambria" w:cs="Cambria"/>
        </w:rPr>
      </w:pPr>
      <w:r>
        <w:rPr>
          <w:rFonts w:ascii="Cambria" w:eastAsia="Cambria" w:hAnsi="Cambria" w:cs="Cambria"/>
        </w:rPr>
        <w:t>For Software-as-a-Service (SaaS) platforms, Amazon RDS offers a managed database solution that simplifies operations and enhances performance. Consider a SaaS application for project management where RDS handles user data, project details, and task histories. By utilizing RDS with MySQL, the platform benefits from automated backups, easy scaling, and high availability. This ensures that the application can support a growing user base while maintaining data integrity and reliability.</w:t>
      </w:r>
    </w:p>
    <w:p w14:paraId="51DA9A32" w14:textId="77777777" w:rsidR="00B90630" w:rsidRDefault="00000000">
      <w:pPr>
        <w:spacing w:before="240" w:after="240"/>
        <w:rPr>
          <w:rFonts w:ascii="Cambria" w:eastAsia="Cambria" w:hAnsi="Cambria" w:cs="Cambria"/>
          <w:b/>
        </w:rPr>
      </w:pPr>
      <w:r>
        <w:rPr>
          <w:rFonts w:ascii="Cambria" w:eastAsia="Cambria" w:hAnsi="Cambria" w:cs="Cambria"/>
          <w:b/>
        </w:rPr>
        <w:t>Scenario 3: Secure and Scalable Hosting for Health Tech Applications</w:t>
      </w:r>
    </w:p>
    <w:p w14:paraId="4A5A46B5" w14:textId="77777777" w:rsidR="00B90630" w:rsidRDefault="00000000">
      <w:pPr>
        <w:spacing w:before="240" w:after="240"/>
        <w:rPr>
          <w:rFonts w:ascii="Cambria" w:eastAsia="Cambria" w:hAnsi="Cambria" w:cs="Cambria"/>
        </w:rPr>
      </w:pPr>
      <w:r>
        <w:rPr>
          <w:rFonts w:ascii="Cambria" w:eastAsia="Cambria" w:hAnsi="Cambria" w:cs="Cambria"/>
        </w:rPr>
        <w:t>In health tech applications, AWS EC2 can provide a secure and scalable environment for hosting applications that manage patient records, appointment scheduling, and telemedicine services. By integrating IAM (Identity and Access Management) for secure access control, the platform ensures that only authorized personnel can access sensitive health data. EC2’s scalability allows the application to handle varying levels of user activity and data processing needs, supporting a high level of performance and security.</w:t>
      </w:r>
    </w:p>
    <w:p w14:paraId="04575FBB" w14:textId="77777777" w:rsidR="00B90630" w:rsidRDefault="00B90630">
      <w:pPr>
        <w:spacing w:before="240" w:after="240"/>
        <w:rPr>
          <w:rFonts w:ascii="Cambria" w:eastAsia="Cambria" w:hAnsi="Cambria" w:cs="Cambria"/>
        </w:rPr>
      </w:pPr>
    </w:p>
    <w:p w14:paraId="27003179" w14:textId="77777777" w:rsidR="00B90630" w:rsidRDefault="00B90630">
      <w:pPr>
        <w:rPr>
          <w:rFonts w:ascii="Cambria" w:eastAsia="Cambria" w:hAnsi="Cambria" w:cs="Cambria"/>
        </w:rPr>
      </w:pPr>
    </w:p>
    <w:p w14:paraId="4D76ACB3" w14:textId="77777777" w:rsidR="00B90630" w:rsidRDefault="00B90630">
      <w:pPr>
        <w:rPr>
          <w:rFonts w:ascii="Cambria" w:eastAsia="Cambria" w:hAnsi="Cambria" w:cs="Cambria"/>
        </w:rPr>
      </w:pPr>
    </w:p>
    <w:p w14:paraId="5CCC1C47" w14:textId="77777777" w:rsidR="00B90630" w:rsidRDefault="00B90630">
      <w:pPr>
        <w:rPr>
          <w:rFonts w:ascii="Cambria" w:eastAsia="Cambria" w:hAnsi="Cambria" w:cs="Cambria"/>
        </w:rPr>
      </w:pPr>
    </w:p>
    <w:p w14:paraId="1D65B40D" w14:textId="77777777" w:rsidR="00B90630" w:rsidRDefault="00B90630">
      <w:pPr>
        <w:rPr>
          <w:rFonts w:ascii="Cambria" w:eastAsia="Cambria" w:hAnsi="Cambria" w:cs="Cambria"/>
        </w:rPr>
      </w:pPr>
    </w:p>
    <w:p w14:paraId="61B90B8C" w14:textId="77777777" w:rsidR="00B90630" w:rsidRDefault="00B90630">
      <w:pPr>
        <w:rPr>
          <w:rFonts w:ascii="Cambria" w:eastAsia="Cambria" w:hAnsi="Cambria" w:cs="Cambria"/>
        </w:rPr>
      </w:pPr>
    </w:p>
    <w:p w14:paraId="12FCD5E0" w14:textId="77777777" w:rsidR="00B90630" w:rsidRDefault="00B90630">
      <w:pPr>
        <w:rPr>
          <w:rFonts w:ascii="Cambria" w:eastAsia="Cambria" w:hAnsi="Cambria" w:cs="Cambria"/>
        </w:rPr>
      </w:pPr>
    </w:p>
    <w:p w14:paraId="08A5A7F4" w14:textId="77777777" w:rsidR="00B90630" w:rsidRDefault="00B90630">
      <w:pPr>
        <w:rPr>
          <w:rFonts w:ascii="Cambria" w:eastAsia="Cambria" w:hAnsi="Cambria" w:cs="Cambria"/>
        </w:rPr>
      </w:pPr>
    </w:p>
    <w:p w14:paraId="5628EA3F" w14:textId="77777777" w:rsidR="00B90630" w:rsidRDefault="00B90630">
      <w:pPr>
        <w:rPr>
          <w:rFonts w:ascii="Cambria" w:eastAsia="Cambria" w:hAnsi="Cambria" w:cs="Cambria"/>
        </w:rPr>
      </w:pPr>
    </w:p>
    <w:p w14:paraId="7AAF4BF9" w14:textId="77777777" w:rsidR="00B90630" w:rsidRDefault="00B90630">
      <w:pPr>
        <w:rPr>
          <w:rFonts w:ascii="Cambria" w:eastAsia="Cambria" w:hAnsi="Cambria" w:cs="Cambria"/>
        </w:rPr>
      </w:pPr>
    </w:p>
    <w:p w14:paraId="32028E89" w14:textId="77777777" w:rsidR="00B90630" w:rsidRDefault="00000000">
      <w:pPr>
        <w:rPr>
          <w:rFonts w:ascii="Cambria" w:eastAsia="Cambria" w:hAnsi="Cambria" w:cs="Cambria"/>
          <w:b/>
        </w:rPr>
      </w:pPr>
      <w:r>
        <w:rPr>
          <w:rFonts w:ascii="Cambria" w:eastAsia="Cambria" w:hAnsi="Cambria" w:cs="Cambria"/>
          <w:b/>
        </w:rPr>
        <w:t>Technical Diagram:</w:t>
      </w:r>
    </w:p>
    <w:p w14:paraId="2722FA02" w14:textId="77777777" w:rsidR="00B90630" w:rsidRDefault="00000000">
      <w:pPr>
        <w:rPr>
          <w:rFonts w:ascii="Cambria" w:eastAsia="Cambria" w:hAnsi="Cambria" w:cs="Cambria"/>
          <w:b/>
        </w:rPr>
      </w:pPr>
      <w:r>
        <w:rPr>
          <w:rFonts w:ascii="Cambria" w:eastAsia="Cambria" w:hAnsi="Cambria" w:cs="Cambria"/>
          <w:b/>
        </w:rPr>
        <w:lastRenderedPageBreak/>
        <w:t>ER Diagram:</w:t>
      </w:r>
      <w:r>
        <w:rPr>
          <w:noProof/>
        </w:rPr>
        <w:drawing>
          <wp:anchor distT="114300" distB="114300" distL="114300" distR="114300" simplePos="0" relativeHeight="251658240" behindDoc="0" locked="0" layoutInCell="1" hidden="0" allowOverlap="1" wp14:anchorId="457F0BF9" wp14:editId="35FB27F3">
            <wp:simplePos x="0" y="0"/>
            <wp:positionH relativeFrom="column">
              <wp:posOffset>-80960</wp:posOffset>
            </wp:positionH>
            <wp:positionV relativeFrom="paragraph">
              <wp:posOffset>114300</wp:posOffset>
            </wp:positionV>
            <wp:extent cx="6148388" cy="2109830"/>
            <wp:effectExtent l="0" t="0" r="0" b="0"/>
            <wp:wrapTopAndBottom distT="114300" distB="114300"/>
            <wp:docPr id="18498828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6148388" cy="2109830"/>
                    </a:xfrm>
                    <a:prstGeom prst="rect">
                      <a:avLst/>
                    </a:prstGeom>
                    <a:ln/>
                  </pic:spPr>
                </pic:pic>
              </a:graphicData>
            </a:graphic>
          </wp:anchor>
        </w:drawing>
      </w:r>
    </w:p>
    <w:p w14:paraId="03DDE936" w14:textId="77777777" w:rsidR="00B90630" w:rsidRDefault="00000000">
      <w:pPr>
        <w:jc w:val="center"/>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14:anchorId="7F385C9B" wp14:editId="3045A384">
            <wp:extent cx="4386263" cy="2502419"/>
            <wp:effectExtent l="0" t="0" r="0" b="0"/>
            <wp:docPr id="18498828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
                    <a:srcRect/>
                    <a:stretch>
                      <a:fillRect/>
                    </a:stretch>
                  </pic:blipFill>
                  <pic:spPr>
                    <a:xfrm>
                      <a:off x="0" y="0"/>
                      <a:ext cx="4386263" cy="2502419"/>
                    </a:xfrm>
                    <a:prstGeom prst="rect">
                      <a:avLst/>
                    </a:prstGeom>
                    <a:ln/>
                  </pic:spPr>
                </pic:pic>
              </a:graphicData>
            </a:graphic>
          </wp:inline>
        </w:drawing>
      </w:r>
    </w:p>
    <w:p w14:paraId="73485EDB" w14:textId="77777777" w:rsidR="00B90630" w:rsidRDefault="00B90630">
      <w:pPr>
        <w:rPr>
          <w:rFonts w:ascii="Cambria" w:eastAsia="Cambria" w:hAnsi="Cambria" w:cs="Cambria"/>
          <w:b/>
          <w:sz w:val="24"/>
          <w:szCs w:val="24"/>
        </w:rPr>
      </w:pPr>
    </w:p>
    <w:p w14:paraId="3A6BF823" w14:textId="77777777" w:rsidR="00B90630" w:rsidRDefault="00000000">
      <w:pPr>
        <w:rPr>
          <w:rFonts w:ascii="Cambria" w:eastAsia="Cambria" w:hAnsi="Cambria" w:cs="Cambria"/>
          <w:sz w:val="24"/>
          <w:szCs w:val="24"/>
        </w:rPr>
      </w:pPr>
      <w:r>
        <w:rPr>
          <w:rFonts w:ascii="Cambria" w:eastAsia="Cambria" w:hAnsi="Cambria" w:cs="Cambria"/>
          <w:b/>
          <w:sz w:val="24"/>
          <w:szCs w:val="24"/>
        </w:rPr>
        <w:t xml:space="preserve">Pre-requisites: </w:t>
      </w:r>
    </w:p>
    <w:p w14:paraId="5B1B24DD" w14:textId="77777777" w:rsidR="00B90630" w:rsidRDefault="00B90630">
      <w:pPr>
        <w:rPr>
          <w:rFonts w:ascii="Cambria" w:eastAsia="Cambria" w:hAnsi="Cambria" w:cs="Cambria"/>
        </w:rPr>
      </w:pPr>
    </w:p>
    <w:p w14:paraId="3B621D6F" w14:textId="77777777" w:rsidR="00B90630" w:rsidRDefault="00000000">
      <w:pPr>
        <w:pStyle w:val="Heading3"/>
        <w:spacing w:before="280" w:after="80"/>
        <w:ind w:left="720"/>
        <w:rPr>
          <w:rFonts w:ascii="Cambria" w:eastAsia="Cambria" w:hAnsi="Cambria" w:cs="Cambria"/>
          <w:b w:val="0"/>
          <w:u w:val="single"/>
        </w:rPr>
      </w:pPr>
      <w:bookmarkStart w:id="7" w:name="_heading=h.i3zqx38jb8hn" w:colFirst="0" w:colLast="0"/>
      <w:bookmarkEnd w:id="7"/>
      <w:r>
        <w:rPr>
          <w:rFonts w:ascii="Cambria" w:eastAsia="Cambria" w:hAnsi="Cambria" w:cs="Cambria"/>
          <w:b w:val="0"/>
        </w:rPr>
        <w:t>1. AWS Account Setup:</w:t>
      </w:r>
      <w:hyperlink r:id="rId11">
        <w:r w:rsidR="00B90630">
          <w:rPr>
            <w:rFonts w:ascii="Cambria" w:eastAsia="Cambria" w:hAnsi="Cambria" w:cs="Cambria"/>
            <w:b w:val="0"/>
            <w:u w:val="single"/>
          </w:rPr>
          <w:t xml:space="preserve"> https://youtu.be/CjKhQoYeR4Q?si=ui8Bvk_M4FfVM-D</w:t>
        </w:r>
      </w:hyperlink>
      <w:r>
        <w:rPr>
          <w:rFonts w:ascii="Cambria" w:eastAsia="Cambria" w:hAnsi="Cambria" w:cs="Cambria"/>
          <w:b w:val="0"/>
          <w:u w:val="single"/>
        </w:rPr>
        <w:t>h</w:t>
      </w:r>
    </w:p>
    <w:p w14:paraId="3E0FFB6C" w14:textId="77777777" w:rsidR="00B90630" w:rsidRDefault="00000000">
      <w:pPr>
        <w:pStyle w:val="Heading3"/>
        <w:spacing w:before="280" w:after="80"/>
        <w:ind w:left="720"/>
        <w:rPr>
          <w:rFonts w:ascii="Cambria" w:eastAsia="Cambria" w:hAnsi="Cambria" w:cs="Cambria"/>
          <w:b w:val="0"/>
          <w:u w:val="single"/>
        </w:rPr>
      </w:pPr>
      <w:bookmarkStart w:id="8" w:name="_heading=h.bevk2yf4a1jp" w:colFirst="0" w:colLast="0"/>
      <w:bookmarkEnd w:id="8"/>
      <w:r>
        <w:rPr>
          <w:rFonts w:ascii="Cambria" w:eastAsia="Cambria" w:hAnsi="Cambria" w:cs="Cambria"/>
          <w:b w:val="0"/>
        </w:rPr>
        <w:t xml:space="preserve">2. Understanding of IAM: </w:t>
      </w:r>
      <w:hyperlink r:id="rId12">
        <w:r w:rsidR="00B90630">
          <w:rPr>
            <w:rFonts w:ascii="Cambria" w:eastAsia="Cambria" w:hAnsi="Cambria" w:cs="Cambria"/>
            <w:b w:val="0"/>
            <w:u w:val="single"/>
          </w:rPr>
          <w:t>https://youtu.be/gsgdAyGhV0o?si=3qg-bULgkD4LXNvR</w:t>
        </w:r>
      </w:hyperlink>
    </w:p>
    <w:p w14:paraId="062D3EBF" w14:textId="77777777" w:rsidR="00B90630" w:rsidRDefault="00000000">
      <w:pPr>
        <w:pStyle w:val="Heading3"/>
        <w:spacing w:before="280" w:after="80"/>
        <w:ind w:left="720"/>
        <w:rPr>
          <w:rFonts w:ascii="Cambria" w:eastAsia="Cambria" w:hAnsi="Cambria" w:cs="Cambria"/>
          <w:b w:val="0"/>
          <w:u w:val="single"/>
        </w:rPr>
      </w:pPr>
      <w:bookmarkStart w:id="9" w:name="_heading=h.elcbwvhvb7eq" w:colFirst="0" w:colLast="0"/>
      <w:bookmarkEnd w:id="9"/>
      <w:r>
        <w:rPr>
          <w:rFonts w:ascii="Cambria" w:eastAsia="Cambria" w:hAnsi="Cambria" w:cs="Cambria"/>
          <w:b w:val="0"/>
        </w:rPr>
        <w:t>3. Knowledge of Amazon EC2 :</w:t>
      </w:r>
      <w:hyperlink r:id="rId13">
        <w:r>
          <w:rPr>
            <w:rFonts w:ascii="Cambria" w:eastAsia="Cambria" w:hAnsi="Cambria" w:cs="Cambria"/>
            <w:b w:val="0"/>
            <w:u w:val="single"/>
          </w:rPr>
          <w:t xml:space="preserve"> https://youtu.be/8TlukLu11Yo?si=MUj0nEAOESRhHUIz</w:t>
        </w:r>
      </w:hyperlink>
    </w:p>
    <w:p w14:paraId="10CCD711" w14:textId="77777777" w:rsidR="00B90630" w:rsidRDefault="00B90630">
      <w:pPr>
        <w:rPr>
          <w:rFonts w:ascii="Cambria" w:eastAsia="Cambria" w:hAnsi="Cambria" w:cs="Cambria"/>
        </w:rPr>
      </w:pPr>
    </w:p>
    <w:p w14:paraId="1D636B10" w14:textId="77777777" w:rsidR="00B90630" w:rsidRDefault="00000000">
      <w:pPr>
        <w:ind w:firstLine="720"/>
        <w:rPr>
          <w:rFonts w:ascii="Cambria" w:eastAsia="Cambria" w:hAnsi="Cambria" w:cs="Cambria"/>
        </w:rPr>
      </w:pPr>
      <w:r>
        <w:rPr>
          <w:rFonts w:ascii="Cambria" w:eastAsia="Cambria" w:hAnsi="Cambria" w:cs="Cambria"/>
        </w:rPr>
        <w:t xml:space="preserve">4. Mobaxtream  :  </w:t>
      </w:r>
      <w:hyperlink r:id="rId14">
        <w:r w:rsidR="00B90630">
          <w:rPr>
            <w:rFonts w:ascii="Cambria" w:eastAsia="Cambria" w:hAnsi="Cambria" w:cs="Cambria"/>
            <w:u w:val="single"/>
          </w:rPr>
          <w:t>https://youtu.be/dvoU2SKG6oA?si=Hs8Pu4Crry5-BRrD</w:t>
        </w:r>
      </w:hyperlink>
    </w:p>
    <w:p w14:paraId="0A0F0E05" w14:textId="77777777" w:rsidR="00B90630" w:rsidRDefault="00B90630">
      <w:pPr>
        <w:ind w:firstLine="720"/>
        <w:rPr>
          <w:rFonts w:ascii="Cambria" w:eastAsia="Cambria" w:hAnsi="Cambria" w:cs="Cambria"/>
        </w:rPr>
      </w:pPr>
    </w:p>
    <w:p w14:paraId="7E999B0C" w14:textId="77777777" w:rsidR="00B90630" w:rsidRDefault="00000000">
      <w:pPr>
        <w:ind w:firstLine="720"/>
        <w:rPr>
          <w:rFonts w:ascii="Cambria" w:eastAsia="Cambria" w:hAnsi="Cambria" w:cs="Cambria"/>
        </w:rPr>
      </w:pPr>
      <w:r>
        <w:rPr>
          <w:rFonts w:ascii="Cambria" w:eastAsia="Cambria" w:hAnsi="Cambria" w:cs="Cambria"/>
        </w:rPr>
        <w:t xml:space="preserve">5. RDS : </w:t>
      </w:r>
      <w:hyperlink r:id="rId15">
        <w:r w:rsidR="00B90630">
          <w:rPr>
            <w:rFonts w:ascii="Cambria" w:eastAsia="Cambria" w:hAnsi="Cambria" w:cs="Cambria"/>
            <w:u w:val="single"/>
          </w:rPr>
          <w:t>https://www.youtube.com/live/MPau9c7PT74?si=A8OK-zFGbSKkAFWN</w:t>
        </w:r>
      </w:hyperlink>
    </w:p>
    <w:p w14:paraId="65DE1544" w14:textId="77777777" w:rsidR="00B90630" w:rsidRDefault="00B90630">
      <w:pPr>
        <w:ind w:firstLine="720"/>
        <w:rPr>
          <w:rFonts w:ascii="Cambria" w:eastAsia="Cambria" w:hAnsi="Cambria" w:cs="Cambria"/>
        </w:rPr>
      </w:pPr>
    </w:p>
    <w:p w14:paraId="13E2BFED" w14:textId="77777777" w:rsidR="00B90630" w:rsidRDefault="00000000">
      <w:pPr>
        <w:ind w:firstLine="720"/>
        <w:rPr>
          <w:rFonts w:ascii="Cambria" w:eastAsia="Cambria" w:hAnsi="Cambria" w:cs="Cambria"/>
        </w:rPr>
      </w:pPr>
      <w:r>
        <w:rPr>
          <w:rFonts w:ascii="Cambria" w:eastAsia="Cambria" w:hAnsi="Cambria" w:cs="Cambria"/>
        </w:rPr>
        <w:t xml:space="preserve">6. MySQL WorkBench: </w:t>
      </w:r>
      <w:hyperlink r:id="rId16">
        <w:r w:rsidR="00B90630">
          <w:rPr>
            <w:rFonts w:ascii="Cambria" w:eastAsia="Cambria" w:hAnsi="Cambria" w:cs="Cambria"/>
            <w:u w:val="single"/>
          </w:rPr>
          <w:t>https://youtu.be/wALCw0F8e9M?si=ovMF9qMx5rLxaznB</w:t>
        </w:r>
      </w:hyperlink>
    </w:p>
    <w:p w14:paraId="7CE9A1FD" w14:textId="77777777" w:rsidR="00B90630" w:rsidRDefault="00B90630">
      <w:pPr>
        <w:rPr>
          <w:rFonts w:ascii="Cambria" w:eastAsia="Cambria" w:hAnsi="Cambria" w:cs="Cambria"/>
        </w:rPr>
      </w:pPr>
    </w:p>
    <w:p w14:paraId="29F85E46" w14:textId="77777777" w:rsidR="00B90630" w:rsidRDefault="00B90630">
      <w:pPr>
        <w:rPr>
          <w:rFonts w:ascii="Cambria" w:eastAsia="Cambria" w:hAnsi="Cambria" w:cs="Cambria"/>
          <w:b/>
        </w:rPr>
      </w:pPr>
    </w:p>
    <w:p w14:paraId="3845648B" w14:textId="77777777" w:rsidR="00B90630" w:rsidRDefault="00B90630">
      <w:pPr>
        <w:rPr>
          <w:rFonts w:ascii="Cambria" w:eastAsia="Cambria" w:hAnsi="Cambria" w:cs="Cambria"/>
          <w:b/>
        </w:rPr>
      </w:pPr>
    </w:p>
    <w:p w14:paraId="592EFC6A" w14:textId="77777777" w:rsidR="00B90630" w:rsidRDefault="00000000">
      <w:pPr>
        <w:rPr>
          <w:rFonts w:ascii="Cambria" w:eastAsia="Cambria" w:hAnsi="Cambria" w:cs="Cambria"/>
          <w:b/>
          <w:sz w:val="24"/>
          <w:szCs w:val="24"/>
        </w:rPr>
      </w:pPr>
      <w:r>
        <w:rPr>
          <w:rFonts w:ascii="Cambria" w:eastAsia="Cambria" w:hAnsi="Cambria" w:cs="Cambria"/>
          <w:b/>
          <w:sz w:val="24"/>
          <w:szCs w:val="24"/>
        </w:rPr>
        <w:lastRenderedPageBreak/>
        <w:t xml:space="preserve">Project WorkFlow: </w:t>
      </w:r>
    </w:p>
    <w:p w14:paraId="7A965921" w14:textId="77777777" w:rsidR="00B90630" w:rsidRDefault="00B90630">
      <w:pPr>
        <w:rPr>
          <w:rFonts w:ascii="Cambria" w:eastAsia="Cambria" w:hAnsi="Cambria" w:cs="Cambria"/>
          <w:b/>
        </w:rPr>
      </w:pPr>
    </w:p>
    <w:p w14:paraId="74E63308" w14:textId="77777777" w:rsidR="00B90630" w:rsidRDefault="00000000">
      <w:pPr>
        <w:spacing w:before="240" w:after="240"/>
        <w:rPr>
          <w:rFonts w:ascii="Cambria" w:eastAsia="Cambria" w:hAnsi="Cambria" w:cs="Cambria"/>
          <w:b/>
        </w:rPr>
      </w:pPr>
      <w:r>
        <w:rPr>
          <w:rFonts w:ascii="Cambria" w:eastAsia="Cambria" w:hAnsi="Cambria" w:cs="Cambria"/>
          <w:b/>
        </w:rPr>
        <w:t>1. Project Initialization:</w:t>
      </w:r>
    </w:p>
    <w:p w14:paraId="3E40B769" w14:textId="77777777" w:rsidR="00B90630" w:rsidRDefault="00000000">
      <w:pPr>
        <w:numPr>
          <w:ilvl w:val="0"/>
          <w:numId w:val="17"/>
        </w:numPr>
        <w:spacing w:before="240"/>
        <w:rPr>
          <w:rFonts w:ascii="Cambria" w:eastAsia="Cambria" w:hAnsi="Cambria" w:cs="Cambria"/>
        </w:rPr>
      </w:pPr>
      <w:r>
        <w:rPr>
          <w:rFonts w:ascii="Cambria" w:eastAsia="Cambria" w:hAnsi="Cambria" w:cs="Cambria"/>
        </w:rPr>
        <w:t>Define objectives, scope, and KPIs for deploying the FreshBasket e-commerce platform.</w:t>
      </w:r>
    </w:p>
    <w:p w14:paraId="53C91A93" w14:textId="77777777" w:rsidR="00B90630" w:rsidRDefault="00000000">
      <w:pPr>
        <w:numPr>
          <w:ilvl w:val="0"/>
          <w:numId w:val="17"/>
        </w:numPr>
        <w:rPr>
          <w:rFonts w:ascii="Cambria" w:eastAsia="Cambria" w:hAnsi="Cambria" w:cs="Cambria"/>
        </w:rPr>
      </w:pPr>
      <w:r>
        <w:rPr>
          <w:rFonts w:ascii="Cambria" w:eastAsia="Cambria" w:hAnsi="Cambria" w:cs="Cambria"/>
        </w:rPr>
        <w:t>Set up the AWS environment, including EC2 instance configuration and RDS setup.</w:t>
      </w:r>
    </w:p>
    <w:p w14:paraId="650D54AA" w14:textId="77777777" w:rsidR="00B90630" w:rsidRDefault="00000000">
      <w:pPr>
        <w:numPr>
          <w:ilvl w:val="0"/>
          <w:numId w:val="17"/>
        </w:numPr>
        <w:spacing w:after="240"/>
        <w:rPr>
          <w:rFonts w:ascii="Cambria" w:eastAsia="Cambria" w:hAnsi="Cambria" w:cs="Cambria"/>
        </w:rPr>
      </w:pPr>
      <w:r>
        <w:rPr>
          <w:rFonts w:ascii="Cambria" w:eastAsia="Cambria" w:hAnsi="Cambria" w:cs="Cambria"/>
        </w:rPr>
        <w:t>Outline the use of Flask for backend development and integration of AWS services.</w:t>
      </w:r>
    </w:p>
    <w:p w14:paraId="4B75E0BD" w14:textId="77777777" w:rsidR="00B90630" w:rsidRDefault="00000000">
      <w:pPr>
        <w:spacing w:before="240" w:after="240"/>
        <w:rPr>
          <w:rFonts w:ascii="Cambria" w:eastAsia="Cambria" w:hAnsi="Cambria" w:cs="Cambria"/>
          <w:b/>
        </w:rPr>
      </w:pPr>
      <w:r>
        <w:rPr>
          <w:rFonts w:ascii="Cambria" w:eastAsia="Cambria" w:hAnsi="Cambria" w:cs="Cambria"/>
          <w:b/>
        </w:rPr>
        <w:t>2. EC2 Instance Creation:</w:t>
      </w:r>
    </w:p>
    <w:p w14:paraId="043B8A7B" w14:textId="77777777" w:rsidR="00B90630" w:rsidRDefault="00000000">
      <w:pPr>
        <w:numPr>
          <w:ilvl w:val="0"/>
          <w:numId w:val="34"/>
        </w:numPr>
        <w:spacing w:before="240"/>
        <w:rPr>
          <w:rFonts w:ascii="Cambria" w:eastAsia="Cambria" w:hAnsi="Cambria" w:cs="Cambria"/>
        </w:rPr>
      </w:pPr>
      <w:r>
        <w:rPr>
          <w:rFonts w:ascii="Cambria" w:eastAsia="Cambria" w:hAnsi="Cambria" w:cs="Cambria"/>
        </w:rPr>
        <w:t>Launch an EC2 instance to host the FreshBasket application.</w:t>
      </w:r>
    </w:p>
    <w:p w14:paraId="7B3C3FA9" w14:textId="77777777" w:rsidR="00B90630" w:rsidRDefault="00000000">
      <w:pPr>
        <w:numPr>
          <w:ilvl w:val="0"/>
          <w:numId w:val="34"/>
        </w:numPr>
        <w:spacing w:after="240"/>
        <w:rPr>
          <w:rFonts w:ascii="Cambria" w:eastAsia="Cambria" w:hAnsi="Cambria" w:cs="Cambria"/>
        </w:rPr>
      </w:pPr>
      <w:r>
        <w:rPr>
          <w:rFonts w:ascii="Cambria" w:eastAsia="Cambria" w:hAnsi="Cambria" w:cs="Cambria"/>
        </w:rPr>
        <w:t>Select the appropriate instance type based on expected traffic and resource requirements.</w:t>
      </w:r>
    </w:p>
    <w:p w14:paraId="51633253" w14:textId="77777777" w:rsidR="00B90630" w:rsidRDefault="00000000">
      <w:pPr>
        <w:spacing w:before="240" w:after="240"/>
        <w:rPr>
          <w:rFonts w:ascii="Cambria" w:eastAsia="Cambria" w:hAnsi="Cambria" w:cs="Cambria"/>
          <w:b/>
        </w:rPr>
      </w:pPr>
      <w:r>
        <w:rPr>
          <w:rFonts w:ascii="Cambria" w:eastAsia="Cambria" w:hAnsi="Cambria" w:cs="Cambria"/>
          <w:b/>
        </w:rPr>
        <w:t>3. RDS Configuration:</w:t>
      </w:r>
    </w:p>
    <w:p w14:paraId="658E84C6" w14:textId="77777777" w:rsidR="00B90630" w:rsidRDefault="00000000">
      <w:pPr>
        <w:numPr>
          <w:ilvl w:val="0"/>
          <w:numId w:val="19"/>
        </w:numPr>
        <w:spacing w:before="240"/>
        <w:rPr>
          <w:rFonts w:ascii="Cambria" w:eastAsia="Cambria" w:hAnsi="Cambria" w:cs="Cambria"/>
        </w:rPr>
      </w:pPr>
      <w:r>
        <w:rPr>
          <w:rFonts w:ascii="Cambria" w:eastAsia="Cambria" w:hAnsi="Cambria" w:cs="Cambria"/>
        </w:rPr>
        <w:t>Set up Amazon RDS for database management with MySQL.</w:t>
      </w:r>
    </w:p>
    <w:p w14:paraId="27888BFA" w14:textId="77777777" w:rsidR="00B90630" w:rsidRDefault="00000000">
      <w:pPr>
        <w:numPr>
          <w:ilvl w:val="0"/>
          <w:numId w:val="19"/>
        </w:numPr>
        <w:spacing w:after="240"/>
        <w:rPr>
          <w:rFonts w:ascii="Cambria" w:eastAsia="Cambria" w:hAnsi="Cambria" w:cs="Cambria"/>
        </w:rPr>
      </w:pPr>
      <w:r>
        <w:rPr>
          <w:rFonts w:ascii="Cambria" w:eastAsia="Cambria" w:hAnsi="Cambria" w:cs="Cambria"/>
        </w:rPr>
        <w:t>Configure database instances, including security settings and access controls.</w:t>
      </w:r>
    </w:p>
    <w:p w14:paraId="3C6ECCD0" w14:textId="77777777" w:rsidR="00B90630" w:rsidRDefault="00B90630">
      <w:pPr>
        <w:spacing w:before="240" w:after="240"/>
        <w:rPr>
          <w:rFonts w:ascii="Cambria" w:eastAsia="Cambria" w:hAnsi="Cambria" w:cs="Cambria"/>
          <w:b/>
        </w:rPr>
      </w:pPr>
    </w:p>
    <w:p w14:paraId="01B41CFC" w14:textId="77777777" w:rsidR="00B90630" w:rsidRDefault="00000000">
      <w:pPr>
        <w:spacing w:before="240" w:after="240"/>
        <w:rPr>
          <w:rFonts w:ascii="Cambria" w:eastAsia="Cambria" w:hAnsi="Cambria" w:cs="Cambria"/>
          <w:b/>
        </w:rPr>
      </w:pPr>
      <w:r>
        <w:rPr>
          <w:rFonts w:ascii="Cambria" w:eastAsia="Cambria" w:hAnsi="Cambria" w:cs="Cambria"/>
          <w:b/>
        </w:rPr>
        <w:t>4. Flask Application Deployment:</w:t>
      </w:r>
    </w:p>
    <w:p w14:paraId="75C8A5B8" w14:textId="77777777" w:rsidR="00B90630" w:rsidRDefault="00000000">
      <w:pPr>
        <w:numPr>
          <w:ilvl w:val="0"/>
          <w:numId w:val="13"/>
        </w:numPr>
        <w:spacing w:before="240"/>
        <w:rPr>
          <w:rFonts w:ascii="Cambria" w:eastAsia="Cambria" w:hAnsi="Cambria" w:cs="Cambria"/>
        </w:rPr>
      </w:pPr>
      <w:r>
        <w:rPr>
          <w:rFonts w:ascii="Cambria" w:eastAsia="Cambria" w:hAnsi="Cambria" w:cs="Cambria"/>
        </w:rPr>
        <w:t>Develop and deploy the FreshBasket application using Flask.</w:t>
      </w:r>
    </w:p>
    <w:p w14:paraId="2D8A6A33" w14:textId="77777777" w:rsidR="00B90630" w:rsidRDefault="00000000">
      <w:pPr>
        <w:numPr>
          <w:ilvl w:val="0"/>
          <w:numId w:val="13"/>
        </w:numPr>
        <w:spacing w:after="240"/>
        <w:rPr>
          <w:rFonts w:ascii="Cambria" w:eastAsia="Cambria" w:hAnsi="Cambria" w:cs="Cambria"/>
        </w:rPr>
      </w:pPr>
      <w:r>
        <w:rPr>
          <w:rFonts w:ascii="Cambria" w:eastAsia="Cambria" w:hAnsi="Cambria" w:cs="Cambria"/>
        </w:rPr>
        <w:t>Transfer application files to the EC2 instance and configure the environment.</w:t>
      </w:r>
    </w:p>
    <w:p w14:paraId="3218F5BA" w14:textId="77777777" w:rsidR="00B90630" w:rsidRDefault="00000000">
      <w:pPr>
        <w:spacing w:before="240" w:after="240"/>
        <w:rPr>
          <w:rFonts w:ascii="Cambria" w:eastAsia="Cambria" w:hAnsi="Cambria" w:cs="Cambria"/>
          <w:b/>
        </w:rPr>
      </w:pPr>
      <w:r>
        <w:rPr>
          <w:rFonts w:ascii="Cambria" w:eastAsia="Cambria" w:hAnsi="Cambria" w:cs="Cambria"/>
          <w:b/>
        </w:rPr>
        <w:t>5. Web Server Setup:</w:t>
      </w:r>
    </w:p>
    <w:p w14:paraId="0297BA30" w14:textId="77777777" w:rsidR="00B90630" w:rsidRDefault="00000000">
      <w:pPr>
        <w:numPr>
          <w:ilvl w:val="0"/>
          <w:numId w:val="29"/>
        </w:numPr>
        <w:spacing w:before="240"/>
        <w:rPr>
          <w:rFonts w:ascii="Cambria" w:eastAsia="Cambria" w:hAnsi="Cambria" w:cs="Cambria"/>
        </w:rPr>
      </w:pPr>
      <w:r>
        <w:rPr>
          <w:rFonts w:ascii="Cambria" w:eastAsia="Cambria" w:hAnsi="Cambria" w:cs="Cambria"/>
        </w:rPr>
        <w:t>Install and configure a web server (e.g., Apache, Nginx) on the EC2 instance.</w:t>
      </w:r>
    </w:p>
    <w:p w14:paraId="11CE8035" w14:textId="77777777" w:rsidR="00B90630" w:rsidRDefault="00000000">
      <w:pPr>
        <w:numPr>
          <w:ilvl w:val="0"/>
          <w:numId w:val="29"/>
        </w:numPr>
        <w:spacing w:after="240"/>
        <w:rPr>
          <w:rFonts w:ascii="Cambria" w:eastAsia="Cambria" w:hAnsi="Cambria" w:cs="Cambria"/>
        </w:rPr>
      </w:pPr>
      <w:r>
        <w:rPr>
          <w:rFonts w:ascii="Cambria" w:eastAsia="Cambria" w:hAnsi="Cambria" w:cs="Cambria"/>
        </w:rPr>
        <w:t>Configure the server to properly handle Flask application requests.</w:t>
      </w:r>
    </w:p>
    <w:p w14:paraId="3A1930A5" w14:textId="77777777" w:rsidR="00B90630" w:rsidRDefault="00000000">
      <w:pPr>
        <w:spacing w:before="240" w:after="240"/>
        <w:rPr>
          <w:rFonts w:ascii="Cambria" w:eastAsia="Cambria" w:hAnsi="Cambria" w:cs="Cambria"/>
          <w:b/>
        </w:rPr>
      </w:pPr>
      <w:r>
        <w:rPr>
          <w:rFonts w:ascii="Cambria" w:eastAsia="Cambria" w:hAnsi="Cambria" w:cs="Cambria"/>
          <w:b/>
        </w:rPr>
        <w:t>6. Testing and Optimization:</w:t>
      </w:r>
    </w:p>
    <w:p w14:paraId="736C0E0B" w14:textId="77777777" w:rsidR="00B90630" w:rsidRDefault="00000000">
      <w:pPr>
        <w:numPr>
          <w:ilvl w:val="0"/>
          <w:numId w:val="14"/>
        </w:numPr>
        <w:spacing w:before="240"/>
        <w:rPr>
          <w:rFonts w:ascii="Cambria" w:eastAsia="Cambria" w:hAnsi="Cambria" w:cs="Cambria"/>
        </w:rPr>
      </w:pPr>
      <w:r>
        <w:rPr>
          <w:rFonts w:ascii="Cambria" w:eastAsia="Cambria" w:hAnsi="Cambria" w:cs="Cambria"/>
        </w:rPr>
        <w:t>Test the application for functionality, performance, and security.</w:t>
      </w:r>
    </w:p>
    <w:p w14:paraId="1363AF9D" w14:textId="77777777" w:rsidR="00B90630" w:rsidRDefault="00000000">
      <w:pPr>
        <w:numPr>
          <w:ilvl w:val="0"/>
          <w:numId w:val="14"/>
        </w:numPr>
        <w:spacing w:after="240"/>
        <w:rPr>
          <w:rFonts w:ascii="Cambria" w:eastAsia="Cambria" w:hAnsi="Cambria" w:cs="Cambria"/>
        </w:rPr>
      </w:pPr>
      <w:r>
        <w:rPr>
          <w:rFonts w:ascii="Cambria" w:eastAsia="Cambria" w:hAnsi="Cambria" w:cs="Cambria"/>
        </w:rPr>
        <w:t>Optimize server settings, database configurations, and application performance.</w:t>
      </w:r>
    </w:p>
    <w:p w14:paraId="7254D800" w14:textId="77777777" w:rsidR="00B90630" w:rsidRDefault="00000000">
      <w:pPr>
        <w:spacing w:before="240" w:after="240"/>
        <w:rPr>
          <w:rFonts w:ascii="Cambria" w:eastAsia="Cambria" w:hAnsi="Cambria" w:cs="Cambria"/>
          <w:b/>
        </w:rPr>
      </w:pPr>
      <w:r>
        <w:rPr>
          <w:rFonts w:ascii="Cambria" w:eastAsia="Cambria" w:hAnsi="Cambria" w:cs="Cambria"/>
          <w:b/>
        </w:rPr>
        <w:t>7. Monitoring and Maintenance:</w:t>
      </w:r>
    </w:p>
    <w:p w14:paraId="3BEF5A28" w14:textId="77777777" w:rsidR="00B90630" w:rsidRDefault="00000000">
      <w:pPr>
        <w:numPr>
          <w:ilvl w:val="0"/>
          <w:numId w:val="15"/>
        </w:numPr>
        <w:spacing w:before="240"/>
        <w:rPr>
          <w:rFonts w:ascii="Cambria" w:eastAsia="Cambria" w:hAnsi="Cambria" w:cs="Cambria"/>
        </w:rPr>
      </w:pPr>
      <w:r>
        <w:rPr>
          <w:rFonts w:ascii="Cambria" w:eastAsia="Cambria" w:hAnsi="Cambria" w:cs="Cambria"/>
        </w:rPr>
        <w:t>Implement monitoring tools (e.g., AWS CloudWatch) to track application performance and uptime.</w:t>
      </w:r>
    </w:p>
    <w:p w14:paraId="68628892" w14:textId="77777777" w:rsidR="00B90630" w:rsidRDefault="00000000">
      <w:pPr>
        <w:numPr>
          <w:ilvl w:val="0"/>
          <w:numId w:val="15"/>
        </w:numPr>
        <w:spacing w:after="240"/>
        <w:rPr>
          <w:rFonts w:ascii="Cambria" w:eastAsia="Cambria" w:hAnsi="Cambria" w:cs="Cambria"/>
        </w:rPr>
      </w:pPr>
      <w:r>
        <w:rPr>
          <w:rFonts w:ascii="Cambria" w:eastAsia="Cambria" w:hAnsi="Cambria" w:cs="Cambria"/>
        </w:rPr>
        <w:t>Regularly update and maintain the application and server to ensure ongoing reliability and scalability.</w:t>
      </w:r>
    </w:p>
    <w:p w14:paraId="271E334A" w14:textId="77777777" w:rsidR="00B90630" w:rsidRDefault="00B90630">
      <w:pPr>
        <w:spacing w:before="240" w:after="240"/>
        <w:rPr>
          <w:rFonts w:ascii="Cambria" w:eastAsia="Cambria" w:hAnsi="Cambria" w:cs="Cambria"/>
          <w:b/>
        </w:rPr>
      </w:pPr>
    </w:p>
    <w:p w14:paraId="4CA26716" w14:textId="77777777" w:rsidR="00B90630" w:rsidRDefault="00000000">
      <w:pPr>
        <w:spacing w:before="240" w:after="240"/>
        <w:rPr>
          <w:rFonts w:ascii="Cambria" w:eastAsia="Cambria" w:hAnsi="Cambria" w:cs="Cambria"/>
          <w:b/>
          <w:sz w:val="32"/>
          <w:szCs w:val="32"/>
        </w:rPr>
      </w:pPr>
      <w:r>
        <w:rPr>
          <w:rFonts w:ascii="Cambria" w:eastAsia="Cambria" w:hAnsi="Cambria" w:cs="Cambria"/>
          <w:b/>
          <w:sz w:val="32"/>
          <w:szCs w:val="32"/>
        </w:rPr>
        <w:t>Milestone 1: AWS Account Setup and Login</w:t>
      </w:r>
    </w:p>
    <w:p w14:paraId="0D59A298" w14:textId="77777777" w:rsidR="00B90630" w:rsidRDefault="00000000">
      <w:pPr>
        <w:numPr>
          <w:ilvl w:val="0"/>
          <w:numId w:val="1"/>
        </w:numPr>
        <w:spacing w:before="240"/>
        <w:rPr>
          <w:rFonts w:ascii="Cambria" w:eastAsia="Cambria" w:hAnsi="Cambria" w:cs="Cambria"/>
        </w:rPr>
      </w:pPr>
      <w:r>
        <w:rPr>
          <w:rFonts w:ascii="Cambria" w:eastAsia="Cambria" w:hAnsi="Cambria" w:cs="Cambria"/>
          <w:b/>
        </w:rPr>
        <w:t>Activity 1.1: Create AWS Account</w:t>
      </w:r>
    </w:p>
    <w:p w14:paraId="42BF4E67" w14:textId="77777777" w:rsidR="00B90630" w:rsidRDefault="00000000">
      <w:pPr>
        <w:numPr>
          <w:ilvl w:val="1"/>
          <w:numId w:val="1"/>
        </w:numPr>
        <w:spacing w:after="240"/>
        <w:rPr>
          <w:rFonts w:ascii="Cambria" w:eastAsia="Cambria" w:hAnsi="Cambria" w:cs="Cambria"/>
        </w:rPr>
      </w:pPr>
      <w:r>
        <w:rPr>
          <w:rFonts w:ascii="Cambria" w:eastAsia="Cambria" w:hAnsi="Cambria" w:cs="Cambria"/>
        </w:rPr>
        <w:t>Sign up for an AWS account and configure billing settings.</w:t>
      </w:r>
    </w:p>
    <w:p w14:paraId="402F8D33"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7A9EC682" wp14:editId="383254F9">
            <wp:extent cx="5943600" cy="3238500"/>
            <wp:effectExtent l="0" t="0" r="0" b="0"/>
            <wp:docPr id="18498828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943600" cy="3238500"/>
                    </a:xfrm>
                    <a:prstGeom prst="rect">
                      <a:avLst/>
                    </a:prstGeom>
                    <a:ln/>
                  </pic:spPr>
                </pic:pic>
              </a:graphicData>
            </a:graphic>
          </wp:inline>
        </w:drawing>
      </w:r>
    </w:p>
    <w:p w14:paraId="7B48B7D0" w14:textId="77777777" w:rsidR="00B90630" w:rsidRDefault="00B90630">
      <w:pPr>
        <w:spacing w:before="240" w:after="240"/>
        <w:ind w:left="720"/>
        <w:rPr>
          <w:rFonts w:ascii="Cambria" w:eastAsia="Cambria" w:hAnsi="Cambria" w:cs="Cambria"/>
          <w:b/>
        </w:rPr>
      </w:pPr>
    </w:p>
    <w:p w14:paraId="2FC0A20C" w14:textId="77777777" w:rsidR="00B90630" w:rsidRDefault="00000000">
      <w:pPr>
        <w:numPr>
          <w:ilvl w:val="0"/>
          <w:numId w:val="1"/>
        </w:numPr>
        <w:spacing w:before="240"/>
        <w:rPr>
          <w:rFonts w:ascii="Cambria" w:eastAsia="Cambria" w:hAnsi="Cambria" w:cs="Cambria"/>
        </w:rPr>
      </w:pPr>
      <w:r>
        <w:rPr>
          <w:rFonts w:ascii="Cambria" w:eastAsia="Cambria" w:hAnsi="Cambria" w:cs="Cambria"/>
          <w:b/>
        </w:rPr>
        <w:t>Activity 1.2: Log in to AWS Management Console</w:t>
      </w:r>
    </w:p>
    <w:p w14:paraId="0C156707" w14:textId="77777777" w:rsidR="00B90630" w:rsidRDefault="00000000">
      <w:pPr>
        <w:numPr>
          <w:ilvl w:val="1"/>
          <w:numId w:val="1"/>
        </w:numPr>
        <w:spacing w:after="240"/>
        <w:rPr>
          <w:rFonts w:ascii="Cambria" w:eastAsia="Cambria" w:hAnsi="Cambria" w:cs="Cambria"/>
        </w:rPr>
      </w:pPr>
      <w:r>
        <w:rPr>
          <w:rFonts w:ascii="Cambria" w:eastAsia="Cambria" w:hAnsi="Cambria" w:cs="Cambria"/>
        </w:rPr>
        <w:t>Access the AWS Management Console using your login credentials.</w:t>
      </w:r>
    </w:p>
    <w:p w14:paraId="2C1E21A7" w14:textId="77777777" w:rsidR="00B90630" w:rsidRDefault="00000000">
      <w:pPr>
        <w:ind w:left="720"/>
        <w:rPr>
          <w:rFonts w:ascii="Cambria" w:eastAsia="Cambria" w:hAnsi="Cambria" w:cs="Cambria"/>
        </w:rPr>
      </w:pPr>
      <w:r>
        <w:rPr>
          <w:rFonts w:ascii="Cambria" w:eastAsia="Cambria" w:hAnsi="Cambria" w:cs="Cambria"/>
          <w:noProof/>
        </w:rPr>
        <w:drawing>
          <wp:inline distT="114300" distB="114300" distL="114300" distR="114300" wp14:anchorId="7DF2B616" wp14:editId="63405DD4">
            <wp:extent cx="5943600" cy="2717800"/>
            <wp:effectExtent l="0" t="0" r="0" b="0"/>
            <wp:docPr id="184988286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8"/>
                    <a:srcRect/>
                    <a:stretch>
                      <a:fillRect/>
                    </a:stretch>
                  </pic:blipFill>
                  <pic:spPr>
                    <a:xfrm>
                      <a:off x="0" y="0"/>
                      <a:ext cx="5943600" cy="2717800"/>
                    </a:xfrm>
                    <a:prstGeom prst="rect">
                      <a:avLst/>
                    </a:prstGeom>
                    <a:ln/>
                  </pic:spPr>
                </pic:pic>
              </a:graphicData>
            </a:graphic>
          </wp:inline>
        </w:drawing>
      </w:r>
    </w:p>
    <w:p w14:paraId="1AFDE0A8" w14:textId="77777777" w:rsidR="00B90630" w:rsidRDefault="00B90630">
      <w:pPr>
        <w:rPr>
          <w:rFonts w:ascii="Cambria" w:eastAsia="Cambria" w:hAnsi="Cambria" w:cs="Cambria"/>
        </w:rPr>
      </w:pPr>
    </w:p>
    <w:p w14:paraId="18A05078" w14:textId="77777777" w:rsidR="00B90630" w:rsidRDefault="00B90630">
      <w:pPr>
        <w:spacing w:before="240" w:after="240"/>
        <w:rPr>
          <w:rFonts w:ascii="Cambria" w:eastAsia="Cambria" w:hAnsi="Cambria" w:cs="Cambria"/>
          <w:b/>
          <w:sz w:val="34"/>
          <w:szCs w:val="34"/>
        </w:rPr>
      </w:pPr>
    </w:p>
    <w:p w14:paraId="593BD15A" w14:textId="77777777" w:rsidR="00B90630" w:rsidRDefault="00000000">
      <w:pPr>
        <w:spacing w:before="240" w:after="240"/>
        <w:rPr>
          <w:rFonts w:ascii="Cambria" w:eastAsia="Cambria" w:hAnsi="Cambria" w:cs="Cambria"/>
          <w:b/>
          <w:sz w:val="34"/>
          <w:szCs w:val="34"/>
        </w:rPr>
      </w:pPr>
      <w:r>
        <w:rPr>
          <w:rFonts w:ascii="Cambria" w:eastAsia="Cambria" w:hAnsi="Cambria" w:cs="Cambria"/>
          <w:b/>
          <w:sz w:val="34"/>
          <w:szCs w:val="34"/>
        </w:rPr>
        <w:t>Milestone 2: RDS Database Creation and Setup</w:t>
      </w:r>
    </w:p>
    <w:p w14:paraId="66DB47A7" w14:textId="77777777" w:rsidR="00B90630" w:rsidRDefault="00000000">
      <w:pPr>
        <w:numPr>
          <w:ilvl w:val="0"/>
          <w:numId w:val="10"/>
        </w:numPr>
        <w:spacing w:before="240"/>
        <w:rPr>
          <w:rFonts w:ascii="Cambria" w:eastAsia="Cambria" w:hAnsi="Cambria" w:cs="Cambria"/>
        </w:rPr>
      </w:pPr>
      <w:r>
        <w:rPr>
          <w:rFonts w:ascii="Cambria" w:eastAsia="Cambria" w:hAnsi="Cambria" w:cs="Cambria"/>
          <w:b/>
        </w:rPr>
        <w:lastRenderedPageBreak/>
        <w:t>Activity 2.1: Create an RDS Instance</w:t>
      </w:r>
    </w:p>
    <w:p w14:paraId="0558C955" w14:textId="77777777" w:rsidR="00B90630" w:rsidRDefault="00000000">
      <w:pPr>
        <w:numPr>
          <w:ilvl w:val="1"/>
          <w:numId w:val="10"/>
        </w:numPr>
        <w:spacing w:after="240"/>
        <w:rPr>
          <w:rFonts w:ascii="Cambria" w:eastAsia="Cambria" w:hAnsi="Cambria" w:cs="Cambria"/>
        </w:rPr>
      </w:pPr>
      <w:r>
        <w:rPr>
          <w:rFonts w:ascii="Cambria" w:eastAsia="Cambria" w:hAnsi="Cambria" w:cs="Cambria"/>
        </w:rPr>
        <w:t>Choose the RDS service from the AWS Management Console.</w:t>
      </w:r>
    </w:p>
    <w:p w14:paraId="3A30786D" w14:textId="77777777" w:rsidR="00B90630"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375C8753" wp14:editId="73C057E9">
            <wp:extent cx="5943600" cy="2616200"/>
            <wp:effectExtent l="0" t="0" r="0" b="0"/>
            <wp:docPr id="18498828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5943600" cy="2616200"/>
                    </a:xfrm>
                    <a:prstGeom prst="rect">
                      <a:avLst/>
                    </a:prstGeom>
                    <a:ln/>
                  </pic:spPr>
                </pic:pic>
              </a:graphicData>
            </a:graphic>
          </wp:inline>
        </w:drawing>
      </w:r>
    </w:p>
    <w:p w14:paraId="7088D06D" w14:textId="77777777" w:rsidR="00B90630" w:rsidRDefault="00000000">
      <w:pPr>
        <w:numPr>
          <w:ilvl w:val="1"/>
          <w:numId w:val="10"/>
        </w:numPr>
        <w:spacing w:before="240" w:after="240"/>
        <w:rPr>
          <w:rFonts w:ascii="Cambria" w:eastAsia="Cambria" w:hAnsi="Cambria" w:cs="Cambria"/>
        </w:rPr>
      </w:pPr>
      <w:r>
        <w:rPr>
          <w:rFonts w:ascii="Cambria" w:eastAsia="Cambria" w:hAnsi="Cambria" w:cs="Cambria"/>
        </w:rPr>
        <w:t>Select MySQL as the database engine, configure the instance settings (e.g., storage, instance class), and launch the RDS instance.</w:t>
      </w:r>
    </w:p>
    <w:p w14:paraId="4BB0D5D7"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34F980E7" wp14:editId="62D2F01D">
            <wp:extent cx="5943600" cy="2908300"/>
            <wp:effectExtent l="0" t="0" r="0" b="0"/>
            <wp:docPr id="18498828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943600" cy="2908300"/>
                    </a:xfrm>
                    <a:prstGeom prst="rect">
                      <a:avLst/>
                    </a:prstGeom>
                    <a:ln/>
                  </pic:spPr>
                </pic:pic>
              </a:graphicData>
            </a:graphic>
          </wp:inline>
        </w:drawing>
      </w:r>
    </w:p>
    <w:p w14:paraId="5A0876D7"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51526C57" wp14:editId="62131D58">
            <wp:extent cx="5943600" cy="1409700"/>
            <wp:effectExtent l="0" t="0" r="0" b="0"/>
            <wp:docPr id="18498828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5943600" cy="1409700"/>
                    </a:xfrm>
                    <a:prstGeom prst="rect">
                      <a:avLst/>
                    </a:prstGeom>
                    <a:ln/>
                  </pic:spPr>
                </pic:pic>
              </a:graphicData>
            </a:graphic>
          </wp:inline>
        </w:drawing>
      </w:r>
    </w:p>
    <w:p w14:paraId="11C3F8DD" w14:textId="77777777" w:rsidR="00B90630" w:rsidRDefault="00B90630">
      <w:pPr>
        <w:spacing w:before="240" w:after="240"/>
        <w:rPr>
          <w:rFonts w:ascii="Cambria" w:eastAsia="Cambria" w:hAnsi="Cambria" w:cs="Cambria"/>
        </w:rPr>
      </w:pPr>
    </w:p>
    <w:p w14:paraId="262EF933"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1259ADB6" wp14:editId="1569D272">
            <wp:extent cx="5943600" cy="2324100"/>
            <wp:effectExtent l="0" t="0" r="0" b="0"/>
            <wp:docPr id="184988286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
                    <a:srcRect/>
                    <a:stretch>
                      <a:fillRect/>
                    </a:stretch>
                  </pic:blipFill>
                  <pic:spPr>
                    <a:xfrm>
                      <a:off x="0" y="0"/>
                      <a:ext cx="5943600" cy="2324100"/>
                    </a:xfrm>
                    <a:prstGeom prst="rect">
                      <a:avLst/>
                    </a:prstGeom>
                    <a:ln/>
                  </pic:spPr>
                </pic:pic>
              </a:graphicData>
            </a:graphic>
          </wp:inline>
        </w:drawing>
      </w:r>
    </w:p>
    <w:p w14:paraId="731AD4DE"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17BB2327" wp14:editId="01404A71">
            <wp:extent cx="5719763" cy="3611977"/>
            <wp:effectExtent l="0" t="0" r="0" b="0"/>
            <wp:docPr id="18498828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a:stretch>
                      <a:fillRect/>
                    </a:stretch>
                  </pic:blipFill>
                  <pic:spPr>
                    <a:xfrm>
                      <a:off x="0" y="0"/>
                      <a:ext cx="5719763" cy="3611977"/>
                    </a:xfrm>
                    <a:prstGeom prst="rect">
                      <a:avLst/>
                    </a:prstGeom>
                    <a:ln/>
                  </pic:spPr>
                </pic:pic>
              </a:graphicData>
            </a:graphic>
          </wp:inline>
        </w:drawing>
      </w:r>
    </w:p>
    <w:p w14:paraId="67654374"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1A74782A" wp14:editId="0132B60F">
            <wp:extent cx="5943600" cy="3441700"/>
            <wp:effectExtent l="0" t="0" r="0" b="0"/>
            <wp:docPr id="18498828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4"/>
                    <a:srcRect/>
                    <a:stretch>
                      <a:fillRect/>
                    </a:stretch>
                  </pic:blipFill>
                  <pic:spPr>
                    <a:xfrm>
                      <a:off x="0" y="0"/>
                      <a:ext cx="5943600" cy="3441700"/>
                    </a:xfrm>
                    <a:prstGeom prst="rect">
                      <a:avLst/>
                    </a:prstGeom>
                    <a:ln/>
                  </pic:spPr>
                </pic:pic>
              </a:graphicData>
            </a:graphic>
          </wp:inline>
        </w:drawing>
      </w:r>
    </w:p>
    <w:p w14:paraId="32D9AE41"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117F116A" wp14:editId="52CBD4EE">
            <wp:extent cx="5943600" cy="4076700"/>
            <wp:effectExtent l="0" t="0" r="0" b="0"/>
            <wp:docPr id="18498828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5943600" cy="4076700"/>
                    </a:xfrm>
                    <a:prstGeom prst="rect">
                      <a:avLst/>
                    </a:prstGeom>
                    <a:ln/>
                  </pic:spPr>
                </pic:pic>
              </a:graphicData>
            </a:graphic>
          </wp:inline>
        </w:drawing>
      </w:r>
    </w:p>
    <w:p w14:paraId="63FEC9C7"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70B48BBE" wp14:editId="5961FDB2">
            <wp:extent cx="5943600" cy="4064000"/>
            <wp:effectExtent l="0" t="0" r="0" b="0"/>
            <wp:docPr id="18498828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6"/>
                    <a:srcRect/>
                    <a:stretch>
                      <a:fillRect/>
                    </a:stretch>
                  </pic:blipFill>
                  <pic:spPr>
                    <a:xfrm>
                      <a:off x="0" y="0"/>
                      <a:ext cx="5943600" cy="4064000"/>
                    </a:xfrm>
                    <a:prstGeom prst="rect">
                      <a:avLst/>
                    </a:prstGeom>
                    <a:ln/>
                  </pic:spPr>
                </pic:pic>
              </a:graphicData>
            </a:graphic>
          </wp:inline>
        </w:drawing>
      </w:r>
    </w:p>
    <w:p w14:paraId="408FD326"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1F4E714E" wp14:editId="1F5D766F">
            <wp:extent cx="5043488" cy="3238500"/>
            <wp:effectExtent l="0" t="0" r="0" b="0"/>
            <wp:docPr id="18498828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043488" cy="3238500"/>
                    </a:xfrm>
                    <a:prstGeom prst="rect">
                      <a:avLst/>
                    </a:prstGeom>
                    <a:ln/>
                  </pic:spPr>
                </pic:pic>
              </a:graphicData>
            </a:graphic>
          </wp:inline>
        </w:drawing>
      </w:r>
    </w:p>
    <w:p w14:paraId="68A43C4F"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5F954389" wp14:editId="7C4CB5FC">
            <wp:extent cx="5943600" cy="3911600"/>
            <wp:effectExtent l="0" t="0" r="0" b="0"/>
            <wp:docPr id="184988287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943600" cy="3911600"/>
                    </a:xfrm>
                    <a:prstGeom prst="rect">
                      <a:avLst/>
                    </a:prstGeom>
                    <a:ln/>
                  </pic:spPr>
                </pic:pic>
              </a:graphicData>
            </a:graphic>
          </wp:inline>
        </w:drawing>
      </w:r>
    </w:p>
    <w:p w14:paraId="7FAA84ED"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25EE6EDF" wp14:editId="47203143">
            <wp:extent cx="5943600" cy="3581400"/>
            <wp:effectExtent l="0" t="0" r="0" b="0"/>
            <wp:docPr id="18498828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9"/>
                    <a:srcRect/>
                    <a:stretch>
                      <a:fillRect/>
                    </a:stretch>
                  </pic:blipFill>
                  <pic:spPr>
                    <a:xfrm>
                      <a:off x="0" y="0"/>
                      <a:ext cx="5943600" cy="3581400"/>
                    </a:xfrm>
                    <a:prstGeom prst="rect">
                      <a:avLst/>
                    </a:prstGeom>
                    <a:ln/>
                  </pic:spPr>
                </pic:pic>
              </a:graphicData>
            </a:graphic>
          </wp:inline>
        </w:drawing>
      </w:r>
    </w:p>
    <w:p w14:paraId="4BBA7D52" w14:textId="77777777" w:rsidR="00B90630" w:rsidRDefault="00B90630">
      <w:pPr>
        <w:spacing w:before="240" w:after="240"/>
        <w:rPr>
          <w:rFonts w:ascii="Cambria" w:eastAsia="Cambria" w:hAnsi="Cambria" w:cs="Cambria"/>
        </w:rPr>
      </w:pPr>
    </w:p>
    <w:p w14:paraId="4C668B21"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390E9F6C" wp14:editId="0106C20A">
            <wp:extent cx="5586413" cy="4073426"/>
            <wp:effectExtent l="0" t="0" r="0" b="0"/>
            <wp:docPr id="18498828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5586413" cy="4073426"/>
                    </a:xfrm>
                    <a:prstGeom prst="rect">
                      <a:avLst/>
                    </a:prstGeom>
                    <a:ln/>
                  </pic:spPr>
                </pic:pic>
              </a:graphicData>
            </a:graphic>
          </wp:inline>
        </w:drawing>
      </w:r>
    </w:p>
    <w:p w14:paraId="14F450C0"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7B4E97E7" wp14:editId="11266173">
            <wp:extent cx="5209229" cy="3614738"/>
            <wp:effectExtent l="0" t="0" r="0" b="0"/>
            <wp:docPr id="18498828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209229" cy="3614738"/>
                    </a:xfrm>
                    <a:prstGeom prst="rect">
                      <a:avLst/>
                    </a:prstGeom>
                    <a:ln/>
                  </pic:spPr>
                </pic:pic>
              </a:graphicData>
            </a:graphic>
          </wp:inline>
        </w:drawing>
      </w:r>
    </w:p>
    <w:p w14:paraId="7BCA8E78"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0875206B" wp14:editId="10695FB9">
            <wp:extent cx="4205288" cy="2992224"/>
            <wp:effectExtent l="0" t="0" r="0" b="0"/>
            <wp:docPr id="18498828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4205288" cy="2992224"/>
                    </a:xfrm>
                    <a:prstGeom prst="rect">
                      <a:avLst/>
                    </a:prstGeom>
                    <a:ln/>
                  </pic:spPr>
                </pic:pic>
              </a:graphicData>
            </a:graphic>
          </wp:inline>
        </w:drawing>
      </w:r>
    </w:p>
    <w:p w14:paraId="24C87EB1" w14:textId="77777777" w:rsidR="00B90630" w:rsidRDefault="00000000">
      <w:pPr>
        <w:numPr>
          <w:ilvl w:val="0"/>
          <w:numId w:val="10"/>
        </w:numPr>
        <w:spacing w:before="240"/>
        <w:rPr>
          <w:rFonts w:ascii="Cambria" w:eastAsia="Cambria" w:hAnsi="Cambria" w:cs="Cambria"/>
        </w:rPr>
      </w:pPr>
      <w:r>
        <w:rPr>
          <w:rFonts w:ascii="Cambria" w:eastAsia="Cambria" w:hAnsi="Cambria" w:cs="Cambria"/>
          <w:b/>
        </w:rPr>
        <w:t>Activity 2.2: Configure Database Access</w:t>
      </w:r>
    </w:p>
    <w:p w14:paraId="3AB111C3" w14:textId="77777777" w:rsidR="00B90630" w:rsidRDefault="00000000">
      <w:pPr>
        <w:numPr>
          <w:ilvl w:val="1"/>
          <w:numId w:val="10"/>
        </w:numPr>
        <w:spacing w:after="240"/>
        <w:rPr>
          <w:rFonts w:ascii="Cambria" w:eastAsia="Cambria" w:hAnsi="Cambria" w:cs="Cambria"/>
        </w:rPr>
      </w:pPr>
      <w:r>
        <w:rPr>
          <w:rFonts w:ascii="Cambria" w:eastAsia="Cambria" w:hAnsi="Cambria" w:cs="Cambria"/>
        </w:rPr>
        <w:t>Set up security groups, create database credentials, and configure access policies to ensure secure connectivity to the database.</w:t>
      </w:r>
    </w:p>
    <w:p w14:paraId="360327ED" w14:textId="77777777" w:rsidR="00B90630" w:rsidRDefault="00B90630">
      <w:pPr>
        <w:spacing w:before="240" w:after="240"/>
        <w:rPr>
          <w:rFonts w:ascii="Cambria" w:eastAsia="Cambria" w:hAnsi="Cambria" w:cs="Cambria"/>
        </w:rPr>
      </w:pPr>
    </w:p>
    <w:p w14:paraId="321F90E1" w14:textId="77777777" w:rsidR="00B90630" w:rsidRDefault="00000000">
      <w:pPr>
        <w:numPr>
          <w:ilvl w:val="0"/>
          <w:numId w:val="10"/>
        </w:numPr>
        <w:spacing w:before="240"/>
        <w:rPr>
          <w:rFonts w:ascii="Cambria" w:eastAsia="Cambria" w:hAnsi="Cambria" w:cs="Cambria"/>
        </w:rPr>
      </w:pPr>
      <w:r>
        <w:rPr>
          <w:rFonts w:ascii="Cambria" w:eastAsia="Cambria" w:hAnsi="Cambria" w:cs="Cambria"/>
          <w:b/>
        </w:rPr>
        <w:t>Activity 2.3: Install MySQL Workbench</w:t>
      </w:r>
    </w:p>
    <w:p w14:paraId="0005E328" w14:textId="77777777" w:rsidR="00B90630" w:rsidRDefault="00000000">
      <w:pPr>
        <w:numPr>
          <w:ilvl w:val="1"/>
          <w:numId w:val="10"/>
        </w:numPr>
        <w:spacing w:after="240"/>
        <w:rPr>
          <w:rFonts w:ascii="Cambria" w:eastAsia="Cambria" w:hAnsi="Cambria" w:cs="Cambria"/>
        </w:rPr>
      </w:pPr>
      <w:r>
        <w:rPr>
          <w:rFonts w:ascii="Cambria" w:eastAsia="Cambria" w:hAnsi="Cambria" w:cs="Cambria"/>
        </w:rPr>
        <w:t>Download and install MySQL Workbench on your local machine for database management.</w:t>
      </w:r>
    </w:p>
    <w:p w14:paraId="7CE819B8" w14:textId="77777777" w:rsidR="00B90630"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3589EE2F" wp14:editId="078360D6">
            <wp:extent cx="3551173" cy="2708908"/>
            <wp:effectExtent l="0" t="0" r="0" b="0"/>
            <wp:docPr id="18498828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3551173" cy="2708908"/>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5626AA76" wp14:editId="24665DF7">
            <wp:extent cx="3885951" cy="1868246"/>
            <wp:effectExtent l="0" t="0" r="0" b="0"/>
            <wp:docPr id="18498828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4"/>
                    <a:srcRect/>
                    <a:stretch>
                      <a:fillRect/>
                    </a:stretch>
                  </pic:blipFill>
                  <pic:spPr>
                    <a:xfrm>
                      <a:off x="0" y="0"/>
                      <a:ext cx="3885951" cy="1868246"/>
                    </a:xfrm>
                    <a:prstGeom prst="rect">
                      <a:avLst/>
                    </a:prstGeom>
                    <a:ln/>
                  </pic:spPr>
                </pic:pic>
              </a:graphicData>
            </a:graphic>
          </wp:inline>
        </w:drawing>
      </w:r>
    </w:p>
    <w:p w14:paraId="6F2F9DC8" w14:textId="77777777" w:rsidR="00B90630" w:rsidRDefault="00000000">
      <w:pPr>
        <w:numPr>
          <w:ilvl w:val="1"/>
          <w:numId w:val="10"/>
        </w:numPr>
        <w:spacing w:before="240"/>
        <w:rPr>
          <w:rFonts w:ascii="Cambria" w:eastAsia="Cambria" w:hAnsi="Cambria" w:cs="Cambria"/>
        </w:rPr>
      </w:pPr>
      <w:r>
        <w:rPr>
          <w:rFonts w:ascii="Cambria" w:eastAsia="Cambria" w:hAnsi="Cambria" w:cs="Cambria"/>
        </w:rPr>
        <w:t>Connect to the RDS instance via MySQL Workbench using the endpoint and credentials from AW</w:t>
      </w:r>
    </w:p>
    <w:p w14:paraId="10C4E5B0" w14:textId="77777777" w:rsidR="00B90630" w:rsidRDefault="00B90630">
      <w:pPr>
        <w:numPr>
          <w:ilvl w:val="1"/>
          <w:numId w:val="10"/>
        </w:numPr>
        <w:rPr>
          <w:rFonts w:ascii="Cambria" w:eastAsia="Cambria" w:hAnsi="Cambria" w:cs="Cambria"/>
        </w:rPr>
      </w:pPr>
    </w:p>
    <w:p w14:paraId="6CAC574B" w14:textId="77777777" w:rsidR="00B90630" w:rsidRDefault="00B90630">
      <w:pPr>
        <w:ind w:left="1440"/>
        <w:rPr>
          <w:rFonts w:ascii="Cambria" w:eastAsia="Cambria" w:hAnsi="Cambria" w:cs="Cambria"/>
        </w:rPr>
      </w:pPr>
    </w:p>
    <w:p w14:paraId="2A9DC797" w14:textId="77777777" w:rsidR="00B90630" w:rsidRDefault="00000000">
      <w:pPr>
        <w:numPr>
          <w:ilvl w:val="1"/>
          <w:numId w:val="10"/>
        </w:numPr>
        <w:rPr>
          <w:rFonts w:ascii="Cambria" w:eastAsia="Cambria" w:hAnsi="Cambria" w:cs="Cambria"/>
        </w:rPr>
      </w:pPr>
      <w:r>
        <w:rPr>
          <w:rFonts w:ascii="Cambria" w:eastAsia="Cambria" w:hAnsi="Cambria" w:cs="Cambria"/>
          <w:noProof/>
        </w:rPr>
        <w:drawing>
          <wp:inline distT="114300" distB="114300" distL="114300" distR="114300" wp14:anchorId="062F9231" wp14:editId="6A0823E3">
            <wp:extent cx="4291013" cy="2708781"/>
            <wp:effectExtent l="0" t="0" r="0" b="0"/>
            <wp:docPr id="18498828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4291013" cy="2708781"/>
                    </a:xfrm>
                    <a:prstGeom prst="rect">
                      <a:avLst/>
                    </a:prstGeom>
                    <a:ln/>
                  </pic:spPr>
                </pic:pic>
              </a:graphicData>
            </a:graphic>
          </wp:inline>
        </w:drawing>
      </w:r>
    </w:p>
    <w:p w14:paraId="01FEC2B4" w14:textId="77777777" w:rsidR="00B90630" w:rsidRDefault="00000000">
      <w:pPr>
        <w:numPr>
          <w:ilvl w:val="0"/>
          <w:numId w:val="12"/>
        </w:numPr>
        <w:rPr>
          <w:rFonts w:ascii="Cambria" w:eastAsia="Cambria" w:hAnsi="Cambria" w:cs="Cambria"/>
        </w:rPr>
      </w:pPr>
      <w:r>
        <w:rPr>
          <w:rFonts w:ascii="Cambria" w:eastAsia="Cambria" w:hAnsi="Cambria" w:cs="Cambria"/>
        </w:rPr>
        <w:t>Give a connection name.</w:t>
      </w:r>
    </w:p>
    <w:p w14:paraId="25801483" w14:textId="77777777" w:rsidR="00B90630" w:rsidRDefault="00000000">
      <w:pPr>
        <w:numPr>
          <w:ilvl w:val="0"/>
          <w:numId w:val="12"/>
        </w:numPr>
        <w:rPr>
          <w:rFonts w:ascii="Cambria" w:eastAsia="Cambria" w:hAnsi="Cambria" w:cs="Cambria"/>
        </w:rPr>
      </w:pPr>
      <w:r>
        <w:rPr>
          <w:rFonts w:ascii="Cambria" w:eastAsia="Cambria" w:hAnsi="Cambria" w:cs="Cambria"/>
        </w:rPr>
        <w:t xml:space="preserve">Copy the endpoint from the RDS database that is created in AWS and paste it in </w:t>
      </w:r>
      <w:r>
        <w:rPr>
          <w:rFonts w:ascii="Cambria" w:eastAsia="Cambria" w:hAnsi="Cambria" w:cs="Cambria"/>
          <w:b/>
        </w:rPr>
        <w:t>Hostname.</w:t>
      </w:r>
    </w:p>
    <w:p w14:paraId="3D9FA402" w14:textId="77777777" w:rsidR="00B90630" w:rsidRDefault="00000000">
      <w:pPr>
        <w:numPr>
          <w:ilvl w:val="0"/>
          <w:numId w:val="12"/>
        </w:numPr>
        <w:rPr>
          <w:rFonts w:ascii="Cambria" w:eastAsia="Cambria" w:hAnsi="Cambria" w:cs="Cambria"/>
        </w:rPr>
      </w:pPr>
      <w:r>
        <w:rPr>
          <w:rFonts w:ascii="Cambria" w:eastAsia="Cambria" w:hAnsi="Cambria" w:cs="Cambria"/>
        </w:rPr>
        <w:t xml:space="preserve">Write the username and enter the password , then click on </w:t>
      </w:r>
      <w:r>
        <w:rPr>
          <w:rFonts w:ascii="Cambria" w:eastAsia="Cambria" w:hAnsi="Cambria" w:cs="Cambria"/>
          <w:b/>
        </w:rPr>
        <w:t>Test Connection</w:t>
      </w:r>
      <w:r>
        <w:rPr>
          <w:rFonts w:ascii="Cambria" w:eastAsia="Cambria" w:hAnsi="Cambria" w:cs="Cambria"/>
        </w:rPr>
        <w:t>.</w:t>
      </w:r>
    </w:p>
    <w:p w14:paraId="3063B6F8" w14:textId="77777777" w:rsidR="00B90630" w:rsidRDefault="00000000">
      <w:pPr>
        <w:numPr>
          <w:ilvl w:val="0"/>
          <w:numId w:val="12"/>
        </w:numPr>
        <w:spacing w:after="240"/>
        <w:rPr>
          <w:rFonts w:ascii="Cambria" w:eastAsia="Cambria" w:hAnsi="Cambria" w:cs="Cambria"/>
        </w:rPr>
      </w:pPr>
      <w:r>
        <w:rPr>
          <w:rFonts w:ascii="Cambria" w:eastAsia="Cambria" w:hAnsi="Cambria" w:cs="Cambria"/>
        </w:rPr>
        <w:t>Once the connection is successful, you’ll be welcomed with this interface</w:t>
      </w:r>
    </w:p>
    <w:p w14:paraId="7C6F248D"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55559D3F" wp14:editId="507E554C">
            <wp:extent cx="5943600" cy="2997200"/>
            <wp:effectExtent l="0" t="0" r="0" b="0"/>
            <wp:docPr id="18498828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5943600" cy="2997200"/>
                    </a:xfrm>
                    <a:prstGeom prst="rect">
                      <a:avLst/>
                    </a:prstGeom>
                    <a:ln/>
                  </pic:spPr>
                </pic:pic>
              </a:graphicData>
            </a:graphic>
          </wp:inline>
        </w:drawing>
      </w:r>
    </w:p>
    <w:p w14:paraId="4EDA3AF8" w14:textId="77777777" w:rsidR="00B90630" w:rsidRDefault="00B90630">
      <w:pPr>
        <w:spacing w:before="240" w:after="240"/>
        <w:rPr>
          <w:rFonts w:ascii="Cambria" w:eastAsia="Cambria" w:hAnsi="Cambria" w:cs="Cambria"/>
        </w:rPr>
      </w:pPr>
    </w:p>
    <w:p w14:paraId="25151EC7" w14:textId="77777777" w:rsidR="00B90630" w:rsidRDefault="00000000">
      <w:pPr>
        <w:spacing w:before="240" w:after="240"/>
        <w:rPr>
          <w:rFonts w:ascii="Cambria" w:eastAsia="Cambria" w:hAnsi="Cambria" w:cs="Cambria"/>
        </w:rPr>
      </w:pPr>
      <w:r>
        <w:rPr>
          <w:rFonts w:ascii="Cambria" w:eastAsia="Cambria" w:hAnsi="Cambria" w:cs="Cambria"/>
          <w:b/>
        </w:rPr>
        <w:t xml:space="preserve">Activity 2.4: </w:t>
      </w:r>
      <w:r>
        <w:rPr>
          <w:rFonts w:ascii="Cambria" w:eastAsia="Cambria" w:hAnsi="Cambria" w:cs="Cambria"/>
        </w:rPr>
        <w:t>Create the Database and the tables which are required.</w:t>
      </w:r>
    </w:p>
    <w:p w14:paraId="364A743D" w14:textId="77777777" w:rsidR="00B90630" w:rsidRDefault="00000000">
      <w:pPr>
        <w:numPr>
          <w:ilvl w:val="0"/>
          <w:numId w:val="28"/>
        </w:numPr>
        <w:spacing w:before="240" w:after="240"/>
        <w:rPr>
          <w:rFonts w:ascii="Cambria" w:eastAsia="Cambria" w:hAnsi="Cambria" w:cs="Cambria"/>
          <w:b/>
        </w:rPr>
      </w:pPr>
      <w:r>
        <w:rPr>
          <w:rFonts w:ascii="Cambria" w:eastAsia="Cambria" w:hAnsi="Cambria" w:cs="Cambria"/>
          <w:b/>
        </w:rPr>
        <w:t>Create  a basic database schema for an e-commerce platform</w:t>
      </w:r>
    </w:p>
    <w:p w14:paraId="615A079F" w14:textId="77777777" w:rsidR="00B90630"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199B3587" wp14:editId="72614B9D">
            <wp:extent cx="3562350" cy="1314450"/>
            <wp:effectExtent l="0" t="0" r="0" b="0"/>
            <wp:docPr id="18498828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3562350" cy="1314450"/>
                    </a:xfrm>
                    <a:prstGeom prst="rect">
                      <a:avLst/>
                    </a:prstGeom>
                    <a:ln/>
                  </pic:spPr>
                </pic:pic>
              </a:graphicData>
            </a:graphic>
          </wp:inline>
        </w:drawing>
      </w:r>
    </w:p>
    <w:p w14:paraId="55E35932" w14:textId="77777777" w:rsidR="00B90630" w:rsidRDefault="00B90630">
      <w:pPr>
        <w:spacing w:before="240" w:after="240"/>
        <w:ind w:left="720"/>
        <w:rPr>
          <w:rFonts w:ascii="Cambria" w:eastAsia="Cambria" w:hAnsi="Cambria" w:cs="Cambria"/>
        </w:rPr>
      </w:pPr>
    </w:p>
    <w:p w14:paraId="0DE1A55D" w14:textId="77777777" w:rsidR="00B90630" w:rsidRDefault="00000000">
      <w:pPr>
        <w:spacing w:before="240" w:after="240"/>
        <w:rPr>
          <w:rFonts w:ascii="Cambria" w:eastAsia="Cambria" w:hAnsi="Cambria" w:cs="Cambria"/>
        </w:rPr>
      </w:pPr>
      <w:r>
        <w:rPr>
          <w:rFonts w:ascii="Cambria" w:eastAsia="Cambria" w:hAnsi="Cambria" w:cs="Cambria"/>
          <w:b/>
        </w:rPr>
        <w:t xml:space="preserve">Tables Created : </w:t>
      </w:r>
    </w:p>
    <w:p w14:paraId="24919E3A" w14:textId="77777777" w:rsidR="00B90630" w:rsidRDefault="00000000">
      <w:pPr>
        <w:numPr>
          <w:ilvl w:val="0"/>
          <w:numId w:val="21"/>
        </w:numPr>
        <w:spacing w:before="240"/>
      </w:pPr>
      <w:r>
        <w:rPr>
          <w:rFonts w:ascii="Roboto Mono" w:eastAsia="Roboto Mono" w:hAnsi="Roboto Mono" w:cs="Roboto Mono"/>
          <w:b/>
        </w:rPr>
        <w:t>users</w:t>
      </w:r>
      <w:r>
        <w:rPr>
          <w:rFonts w:ascii="Cambria" w:eastAsia="Cambria" w:hAnsi="Cambria" w:cs="Cambria"/>
        </w:rPr>
        <w:t>:</w:t>
      </w:r>
    </w:p>
    <w:p w14:paraId="016FEED1" w14:textId="77777777" w:rsidR="00B90630" w:rsidRDefault="00000000">
      <w:pPr>
        <w:numPr>
          <w:ilvl w:val="0"/>
          <w:numId w:val="31"/>
        </w:numPr>
        <w:rPr>
          <w:rFonts w:ascii="Cambria" w:eastAsia="Cambria" w:hAnsi="Cambria" w:cs="Cambria"/>
        </w:rPr>
      </w:pPr>
      <w:r>
        <w:rPr>
          <w:rFonts w:ascii="Cambria" w:eastAsia="Cambria" w:hAnsi="Cambria" w:cs="Cambria"/>
        </w:rPr>
        <w:t xml:space="preserve">Stores user information such as </w:t>
      </w:r>
      <w:r>
        <w:rPr>
          <w:rFonts w:ascii="Roboto Mono" w:eastAsia="Roboto Mono" w:hAnsi="Roboto Mono" w:cs="Roboto Mono"/>
        </w:rPr>
        <w:t>name</w:t>
      </w:r>
      <w:r>
        <w:rPr>
          <w:rFonts w:ascii="Cambria" w:eastAsia="Cambria" w:hAnsi="Cambria" w:cs="Cambria"/>
        </w:rPr>
        <w:t xml:space="preserve">, </w:t>
      </w:r>
      <w:r>
        <w:rPr>
          <w:rFonts w:ascii="Roboto Mono" w:eastAsia="Roboto Mono" w:hAnsi="Roboto Mono" w:cs="Roboto Mono"/>
        </w:rPr>
        <w:t>mobile</w:t>
      </w:r>
      <w:r>
        <w:rPr>
          <w:rFonts w:ascii="Cambria" w:eastAsia="Cambria" w:hAnsi="Cambria" w:cs="Cambria"/>
        </w:rPr>
        <w:t xml:space="preserve">, </w:t>
      </w:r>
      <w:r>
        <w:rPr>
          <w:rFonts w:ascii="Roboto Mono" w:eastAsia="Roboto Mono" w:hAnsi="Roboto Mono" w:cs="Roboto Mono"/>
        </w:rPr>
        <w:t>email</w:t>
      </w:r>
      <w:r>
        <w:rPr>
          <w:rFonts w:ascii="Cambria" w:eastAsia="Cambria" w:hAnsi="Cambria" w:cs="Cambria"/>
        </w:rPr>
        <w:t xml:space="preserve">, </w:t>
      </w:r>
      <w:r>
        <w:rPr>
          <w:rFonts w:ascii="Roboto Mono" w:eastAsia="Roboto Mono" w:hAnsi="Roboto Mono" w:cs="Roboto Mono"/>
        </w:rPr>
        <w:t>password</w:t>
      </w:r>
      <w:r>
        <w:rPr>
          <w:rFonts w:ascii="Cambria" w:eastAsia="Cambria" w:hAnsi="Cambria" w:cs="Cambria"/>
        </w:rPr>
        <w:t xml:space="preserve">, and </w:t>
      </w:r>
      <w:r>
        <w:rPr>
          <w:rFonts w:ascii="Roboto Mono" w:eastAsia="Roboto Mono" w:hAnsi="Roboto Mono" w:cs="Roboto Mono"/>
        </w:rPr>
        <w:t>address</w:t>
      </w:r>
      <w:r>
        <w:rPr>
          <w:rFonts w:ascii="Cambria" w:eastAsia="Cambria" w:hAnsi="Cambria" w:cs="Cambria"/>
        </w:rPr>
        <w:t>.</w:t>
      </w:r>
    </w:p>
    <w:p w14:paraId="3E296FF0" w14:textId="77777777" w:rsidR="00B90630" w:rsidRDefault="00000000">
      <w:pPr>
        <w:numPr>
          <w:ilvl w:val="0"/>
          <w:numId w:val="31"/>
        </w:numPr>
        <w:spacing w:after="240"/>
        <w:rPr>
          <w:rFonts w:ascii="Cambria" w:eastAsia="Cambria" w:hAnsi="Cambria" w:cs="Cambria"/>
        </w:rPr>
      </w:pPr>
      <w:r>
        <w:rPr>
          <w:rFonts w:ascii="Cambria" w:eastAsia="Cambria" w:hAnsi="Cambria" w:cs="Cambria"/>
        </w:rPr>
        <w:t>Each user has a unique ID (</w:t>
      </w:r>
      <w:r>
        <w:rPr>
          <w:rFonts w:ascii="Roboto Mono" w:eastAsia="Roboto Mono" w:hAnsi="Roboto Mono" w:cs="Roboto Mono"/>
        </w:rPr>
        <w:t>id</w:t>
      </w:r>
      <w:r>
        <w:rPr>
          <w:rFonts w:ascii="Cambria" w:eastAsia="Cambria" w:hAnsi="Cambria" w:cs="Cambria"/>
        </w:rPr>
        <w:t>), which is the primary key.</w:t>
      </w:r>
    </w:p>
    <w:p w14:paraId="56B823E0" w14:textId="77777777" w:rsidR="00B90630" w:rsidRDefault="00000000">
      <w:pPr>
        <w:spacing w:before="240" w:after="240"/>
        <w:ind w:firstLine="720"/>
        <w:rPr>
          <w:rFonts w:ascii="Cambria" w:eastAsia="Cambria" w:hAnsi="Cambria" w:cs="Cambria"/>
        </w:rPr>
      </w:pPr>
      <w:r>
        <w:rPr>
          <w:rFonts w:ascii="Cambria" w:eastAsia="Cambria" w:hAnsi="Cambria" w:cs="Cambria"/>
        </w:rPr>
        <w:t>Columns:</w:t>
      </w:r>
    </w:p>
    <w:p w14:paraId="71453DEF" w14:textId="77777777" w:rsidR="00B90630" w:rsidRDefault="00000000">
      <w:pPr>
        <w:numPr>
          <w:ilvl w:val="0"/>
          <w:numId w:val="25"/>
        </w:numPr>
        <w:spacing w:before="240"/>
        <w:rPr>
          <w:rFonts w:ascii="Cambria" w:eastAsia="Cambria" w:hAnsi="Cambria" w:cs="Cambria"/>
        </w:rPr>
      </w:pPr>
      <w:r>
        <w:rPr>
          <w:rFonts w:ascii="Roboto Mono" w:eastAsia="Roboto Mono" w:hAnsi="Roboto Mono" w:cs="Roboto Mono"/>
        </w:rPr>
        <w:t>id</w:t>
      </w:r>
      <w:r>
        <w:rPr>
          <w:rFonts w:ascii="Cambria" w:eastAsia="Cambria" w:hAnsi="Cambria" w:cs="Cambria"/>
        </w:rPr>
        <w:t xml:space="preserve"> (Primary Key)</w:t>
      </w:r>
    </w:p>
    <w:p w14:paraId="0865F9CE" w14:textId="77777777" w:rsidR="00B90630" w:rsidRDefault="00000000">
      <w:pPr>
        <w:numPr>
          <w:ilvl w:val="0"/>
          <w:numId w:val="25"/>
        </w:numPr>
        <w:spacing w:after="240"/>
        <w:rPr>
          <w:rFonts w:ascii="Cambria" w:eastAsia="Cambria" w:hAnsi="Cambria" w:cs="Cambria"/>
        </w:rPr>
      </w:pPr>
      <w:r>
        <w:rPr>
          <w:rFonts w:ascii="Roboto Mono" w:eastAsia="Roboto Mono" w:hAnsi="Roboto Mono" w:cs="Roboto Mono"/>
        </w:rPr>
        <w:t>name</w:t>
      </w:r>
      <w:r>
        <w:rPr>
          <w:rFonts w:ascii="Cambria" w:eastAsia="Cambria" w:hAnsi="Cambria" w:cs="Cambria"/>
        </w:rPr>
        <w:t xml:space="preserve">, </w:t>
      </w:r>
      <w:r>
        <w:rPr>
          <w:rFonts w:ascii="Roboto Mono" w:eastAsia="Roboto Mono" w:hAnsi="Roboto Mono" w:cs="Roboto Mono"/>
        </w:rPr>
        <w:t>mobile</w:t>
      </w:r>
      <w:r>
        <w:rPr>
          <w:rFonts w:ascii="Cambria" w:eastAsia="Cambria" w:hAnsi="Cambria" w:cs="Cambria"/>
        </w:rPr>
        <w:t xml:space="preserve">, </w:t>
      </w:r>
      <w:r>
        <w:rPr>
          <w:rFonts w:ascii="Roboto Mono" w:eastAsia="Roboto Mono" w:hAnsi="Roboto Mono" w:cs="Roboto Mono"/>
        </w:rPr>
        <w:t>email</w:t>
      </w:r>
      <w:r>
        <w:rPr>
          <w:rFonts w:ascii="Cambria" w:eastAsia="Cambria" w:hAnsi="Cambria" w:cs="Cambria"/>
        </w:rPr>
        <w:t xml:space="preserve">, </w:t>
      </w:r>
      <w:r>
        <w:rPr>
          <w:rFonts w:ascii="Roboto Mono" w:eastAsia="Roboto Mono" w:hAnsi="Roboto Mono" w:cs="Roboto Mono"/>
        </w:rPr>
        <w:t>password</w:t>
      </w:r>
      <w:r>
        <w:rPr>
          <w:rFonts w:ascii="Cambria" w:eastAsia="Cambria" w:hAnsi="Cambria" w:cs="Cambria"/>
        </w:rPr>
        <w:t xml:space="preserve">, </w:t>
      </w:r>
      <w:r>
        <w:rPr>
          <w:rFonts w:ascii="Roboto Mono" w:eastAsia="Roboto Mono" w:hAnsi="Roboto Mono" w:cs="Roboto Mono"/>
        </w:rPr>
        <w:t>address</w:t>
      </w:r>
    </w:p>
    <w:p w14:paraId="4B2D109A" w14:textId="77777777" w:rsidR="00B90630" w:rsidRDefault="00000000">
      <w:pPr>
        <w:spacing w:before="240" w:after="240"/>
        <w:rPr>
          <w:rFonts w:ascii="Roboto Mono" w:eastAsia="Roboto Mono" w:hAnsi="Roboto Mono" w:cs="Roboto Mono"/>
        </w:rPr>
      </w:pPr>
      <w:r>
        <w:rPr>
          <w:rFonts w:ascii="Roboto Mono" w:eastAsia="Roboto Mono" w:hAnsi="Roboto Mono" w:cs="Roboto Mono"/>
          <w:noProof/>
        </w:rPr>
        <w:lastRenderedPageBreak/>
        <w:drawing>
          <wp:inline distT="114300" distB="114300" distL="114300" distR="114300" wp14:anchorId="199EC27E" wp14:editId="7A982A5F">
            <wp:extent cx="2728913" cy="1346736"/>
            <wp:effectExtent l="0" t="0" r="0" b="0"/>
            <wp:docPr id="18498828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2728913" cy="1346736"/>
                    </a:xfrm>
                    <a:prstGeom prst="rect">
                      <a:avLst/>
                    </a:prstGeom>
                    <a:ln/>
                  </pic:spPr>
                </pic:pic>
              </a:graphicData>
            </a:graphic>
          </wp:inline>
        </w:drawing>
      </w:r>
    </w:p>
    <w:p w14:paraId="1AE2C9B3" w14:textId="77777777" w:rsidR="00B90630" w:rsidRDefault="00000000">
      <w:pPr>
        <w:numPr>
          <w:ilvl w:val="0"/>
          <w:numId w:val="21"/>
        </w:numPr>
        <w:spacing w:before="240"/>
      </w:pPr>
      <w:r>
        <w:rPr>
          <w:rFonts w:ascii="Roboto Mono" w:eastAsia="Roboto Mono" w:hAnsi="Roboto Mono" w:cs="Roboto Mono"/>
          <w:b/>
        </w:rPr>
        <w:t>items</w:t>
      </w:r>
      <w:r>
        <w:rPr>
          <w:rFonts w:ascii="Cambria" w:eastAsia="Cambria" w:hAnsi="Cambria" w:cs="Cambria"/>
        </w:rPr>
        <w:t>:</w:t>
      </w:r>
    </w:p>
    <w:p w14:paraId="0960A522" w14:textId="77777777" w:rsidR="00B90630" w:rsidRDefault="00000000">
      <w:pPr>
        <w:numPr>
          <w:ilvl w:val="0"/>
          <w:numId w:val="3"/>
        </w:numPr>
        <w:rPr>
          <w:rFonts w:ascii="Cambria" w:eastAsia="Cambria" w:hAnsi="Cambria" w:cs="Cambria"/>
        </w:rPr>
      </w:pPr>
      <w:r>
        <w:rPr>
          <w:rFonts w:ascii="Cambria" w:eastAsia="Cambria" w:hAnsi="Cambria" w:cs="Cambria"/>
        </w:rPr>
        <w:t xml:space="preserve">Contains available products with fields like </w:t>
      </w:r>
      <w:r>
        <w:rPr>
          <w:rFonts w:ascii="Roboto Mono" w:eastAsia="Roboto Mono" w:hAnsi="Roboto Mono" w:cs="Roboto Mono"/>
        </w:rPr>
        <w:t>item_name</w:t>
      </w:r>
      <w:r>
        <w:rPr>
          <w:rFonts w:ascii="Cambria" w:eastAsia="Cambria" w:hAnsi="Cambria" w:cs="Cambria"/>
        </w:rPr>
        <w:t xml:space="preserve"> and </w:t>
      </w:r>
      <w:r>
        <w:rPr>
          <w:rFonts w:ascii="Roboto Mono" w:eastAsia="Roboto Mono" w:hAnsi="Roboto Mono" w:cs="Roboto Mono"/>
        </w:rPr>
        <w:t>price</w:t>
      </w:r>
      <w:r>
        <w:rPr>
          <w:rFonts w:ascii="Cambria" w:eastAsia="Cambria" w:hAnsi="Cambria" w:cs="Cambria"/>
        </w:rPr>
        <w:t>.</w:t>
      </w:r>
    </w:p>
    <w:p w14:paraId="5BABB94E" w14:textId="77777777" w:rsidR="00B90630" w:rsidRDefault="00000000">
      <w:pPr>
        <w:numPr>
          <w:ilvl w:val="0"/>
          <w:numId w:val="3"/>
        </w:numPr>
        <w:spacing w:after="240"/>
        <w:rPr>
          <w:rFonts w:ascii="Cambria" w:eastAsia="Cambria" w:hAnsi="Cambria" w:cs="Cambria"/>
        </w:rPr>
      </w:pPr>
      <w:r>
        <w:rPr>
          <w:rFonts w:ascii="Cambria" w:eastAsia="Cambria" w:hAnsi="Cambria" w:cs="Cambria"/>
        </w:rPr>
        <w:t xml:space="preserve">Each item has a unique identifier </w:t>
      </w:r>
      <w:r>
        <w:rPr>
          <w:rFonts w:ascii="Roboto Mono" w:eastAsia="Roboto Mono" w:hAnsi="Roboto Mono" w:cs="Roboto Mono"/>
        </w:rPr>
        <w:t>item_id</w:t>
      </w:r>
      <w:r>
        <w:rPr>
          <w:rFonts w:ascii="Cambria" w:eastAsia="Cambria" w:hAnsi="Cambria" w:cs="Cambria"/>
        </w:rPr>
        <w:t xml:space="preserve"> and the auto-increment starts from 111.</w:t>
      </w:r>
    </w:p>
    <w:p w14:paraId="65F0C8C4" w14:textId="77777777" w:rsidR="00B90630" w:rsidRDefault="00000000">
      <w:pPr>
        <w:spacing w:before="240" w:after="240"/>
        <w:ind w:firstLine="720"/>
        <w:rPr>
          <w:rFonts w:ascii="Cambria" w:eastAsia="Cambria" w:hAnsi="Cambria" w:cs="Cambria"/>
        </w:rPr>
      </w:pPr>
      <w:r>
        <w:rPr>
          <w:rFonts w:ascii="Cambria" w:eastAsia="Cambria" w:hAnsi="Cambria" w:cs="Cambria"/>
        </w:rPr>
        <w:t>Columns:</w:t>
      </w:r>
    </w:p>
    <w:p w14:paraId="6152E277" w14:textId="77777777" w:rsidR="00B90630" w:rsidRDefault="00000000">
      <w:pPr>
        <w:numPr>
          <w:ilvl w:val="0"/>
          <w:numId w:val="18"/>
        </w:numPr>
        <w:spacing w:before="240"/>
        <w:rPr>
          <w:rFonts w:ascii="Cambria" w:eastAsia="Cambria" w:hAnsi="Cambria" w:cs="Cambria"/>
        </w:rPr>
      </w:pPr>
      <w:r>
        <w:rPr>
          <w:rFonts w:ascii="Roboto Mono" w:eastAsia="Roboto Mono" w:hAnsi="Roboto Mono" w:cs="Roboto Mono"/>
        </w:rPr>
        <w:t>item_id</w:t>
      </w:r>
      <w:r>
        <w:rPr>
          <w:rFonts w:ascii="Cambria" w:eastAsia="Cambria" w:hAnsi="Cambria" w:cs="Cambria"/>
        </w:rPr>
        <w:t xml:space="preserve"> (Primary Key)</w:t>
      </w:r>
    </w:p>
    <w:p w14:paraId="43C6D236" w14:textId="77777777" w:rsidR="00B90630" w:rsidRDefault="00000000">
      <w:pPr>
        <w:numPr>
          <w:ilvl w:val="0"/>
          <w:numId w:val="18"/>
        </w:numPr>
        <w:spacing w:after="240"/>
        <w:rPr>
          <w:rFonts w:ascii="Cambria" w:eastAsia="Cambria" w:hAnsi="Cambria" w:cs="Cambria"/>
        </w:rPr>
      </w:pPr>
      <w:r>
        <w:rPr>
          <w:rFonts w:ascii="Roboto Mono" w:eastAsia="Roboto Mono" w:hAnsi="Roboto Mono" w:cs="Roboto Mono"/>
        </w:rPr>
        <w:t>item_name</w:t>
      </w:r>
      <w:r>
        <w:rPr>
          <w:rFonts w:ascii="Cambria" w:eastAsia="Cambria" w:hAnsi="Cambria" w:cs="Cambria"/>
        </w:rPr>
        <w:t xml:space="preserve">, </w:t>
      </w:r>
      <w:r>
        <w:rPr>
          <w:rFonts w:ascii="Roboto Mono" w:eastAsia="Roboto Mono" w:hAnsi="Roboto Mono" w:cs="Roboto Mono"/>
        </w:rPr>
        <w:t>price</w:t>
      </w:r>
    </w:p>
    <w:p w14:paraId="3D7B396F" w14:textId="77777777" w:rsidR="00B90630" w:rsidRDefault="00000000">
      <w:pPr>
        <w:spacing w:before="240" w:after="240"/>
        <w:rPr>
          <w:rFonts w:ascii="Roboto Mono" w:eastAsia="Roboto Mono" w:hAnsi="Roboto Mono" w:cs="Roboto Mono"/>
        </w:rPr>
      </w:pPr>
      <w:r>
        <w:rPr>
          <w:rFonts w:ascii="Roboto Mono" w:eastAsia="Roboto Mono" w:hAnsi="Roboto Mono" w:cs="Roboto Mono"/>
          <w:noProof/>
        </w:rPr>
        <w:drawing>
          <wp:inline distT="114300" distB="114300" distL="114300" distR="114300" wp14:anchorId="3A9E6D1B" wp14:editId="6ACC828B">
            <wp:extent cx="3195638" cy="895703"/>
            <wp:effectExtent l="0" t="0" r="0" b="0"/>
            <wp:docPr id="18498828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3195638" cy="895703"/>
                    </a:xfrm>
                    <a:prstGeom prst="rect">
                      <a:avLst/>
                    </a:prstGeom>
                    <a:ln/>
                  </pic:spPr>
                </pic:pic>
              </a:graphicData>
            </a:graphic>
          </wp:inline>
        </w:drawing>
      </w:r>
    </w:p>
    <w:p w14:paraId="3B572CAB" w14:textId="77777777" w:rsidR="00B90630" w:rsidRDefault="00000000">
      <w:pPr>
        <w:numPr>
          <w:ilvl w:val="0"/>
          <w:numId w:val="21"/>
        </w:numPr>
        <w:spacing w:before="240"/>
      </w:pPr>
      <w:r>
        <w:rPr>
          <w:rFonts w:ascii="Roboto Mono" w:eastAsia="Roboto Mono" w:hAnsi="Roboto Mono" w:cs="Roboto Mono"/>
          <w:b/>
        </w:rPr>
        <w:t>orders</w:t>
      </w:r>
      <w:r>
        <w:rPr>
          <w:rFonts w:ascii="Cambria" w:eastAsia="Cambria" w:hAnsi="Cambria" w:cs="Cambria"/>
        </w:rPr>
        <w:t>:</w:t>
      </w:r>
    </w:p>
    <w:p w14:paraId="1A5971B1" w14:textId="77777777" w:rsidR="00B90630" w:rsidRDefault="00000000">
      <w:pPr>
        <w:numPr>
          <w:ilvl w:val="0"/>
          <w:numId w:val="5"/>
        </w:numPr>
        <w:rPr>
          <w:rFonts w:ascii="Cambria" w:eastAsia="Cambria" w:hAnsi="Cambria" w:cs="Cambria"/>
        </w:rPr>
      </w:pPr>
      <w:r>
        <w:rPr>
          <w:rFonts w:ascii="Cambria" w:eastAsia="Cambria" w:hAnsi="Cambria" w:cs="Cambria"/>
        </w:rPr>
        <w:t xml:space="preserve">Holds order details including the </w:t>
      </w:r>
      <w:r>
        <w:rPr>
          <w:rFonts w:ascii="Roboto Mono" w:eastAsia="Roboto Mono" w:hAnsi="Roboto Mono" w:cs="Roboto Mono"/>
        </w:rPr>
        <w:t>user_id</w:t>
      </w:r>
      <w:r>
        <w:rPr>
          <w:rFonts w:ascii="Cambria" w:eastAsia="Cambria" w:hAnsi="Cambria" w:cs="Cambria"/>
        </w:rPr>
        <w:t xml:space="preserve"> (foreign key referencing the </w:t>
      </w:r>
      <w:r>
        <w:rPr>
          <w:rFonts w:ascii="Roboto Mono" w:eastAsia="Roboto Mono" w:hAnsi="Roboto Mono" w:cs="Roboto Mono"/>
        </w:rPr>
        <w:t>users</w:t>
      </w:r>
      <w:r>
        <w:rPr>
          <w:rFonts w:ascii="Cambria" w:eastAsia="Cambria" w:hAnsi="Cambria" w:cs="Cambria"/>
        </w:rPr>
        <w:t xml:space="preserve"> table), delivery information, payment method, and total price.</w:t>
      </w:r>
    </w:p>
    <w:p w14:paraId="746B5768" w14:textId="77777777" w:rsidR="00B90630" w:rsidRDefault="00000000">
      <w:pPr>
        <w:numPr>
          <w:ilvl w:val="0"/>
          <w:numId w:val="5"/>
        </w:numPr>
        <w:spacing w:after="240"/>
        <w:rPr>
          <w:rFonts w:ascii="Cambria" w:eastAsia="Cambria" w:hAnsi="Cambria" w:cs="Cambria"/>
        </w:rPr>
      </w:pPr>
      <w:r>
        <w:rPr>
          <w:rFonts w:ascii="Cambria" w:eastAsia="Cambria" w:hAnsi="Cambria" w:cs="Cambria"/>
        </w:rPr>
        <w:t xml:space="preserve">Each order is assigned a status (e.g., "Yet to Ship", "Shipped") and an </w:t>
      </w:r>
      <w:r>
        <w:rPr>
          <w:rFonts w:ascii="Roboto Mono" w:eastAsia="Roboto Mono" w:hAnsi="Roboto Mono" w:cs="Roboto Mono"/>
        </w:rPr>
        <w:t>order_date</w:t>
      </w:r>
      <w:r>
        <w:rPr>
          <w:rFonts w:ascii="Cambria" w:eastAsia="Cambria" w:hAnsi="Cambria" w:cs="Cambria"/>
        </w:rPr>
        <w:t>.</w:t>
      </w:r>
    </w:p>
    <w:p w14:paraId="55053541" w14:textId="77777777" w:rsidR="00B90630" w:rsidRDefault="00000000">
      <w:pPr>
        <w:spacing w:before="240" w:after="240"/>
        <w:ind w:firstLine="720"/>
        <w:rPr>
          <w:rFonts w:ascii="Cambria" w:eastAsia="Cambria" w:hAnsi="Cambria" w:cs="Cambria"/>
        </w:rPr>
      </w:pPr>
      <w:r>
        <w:rPr>
          <w:rFonts w:ascii="Cambria" w:eastAsia="Cambria" w:hAnsi="Cambria" w:cs="Cambria"/>
        </w:rPr>
        <w:t>Columns:</w:t>
      </w:r>
    </w:p>
    <w:p w14:paraId="43D8DDD9" w14:textId="77777777" w:rsidR="00B90630" w:rsidRDefault="00000000">
      <w:pPr>
        <w:numPr>
          <w:ilvl w:val="0"/>
          <w:numId w:val="2"/>
        </w:numPr>
        <w:spacing w:before="240"/>
        <w:rPr>
          <w:rFonts w:ascii="Cambria" w:eastAsia="Cambria" w:hAnsi="Cambria" w:cs="Cambria"/>
        </w:rPr>
      </w:pPr>
      <w:r>
        <w:rPr>
          <w:rFonts w:ascii="Roboto Mono" w:eastAsia="Roboto Mono" w:hAnsi="Roboto Mono" w:cs="Roboto Mono"/>
        </w:rPr>
        <w:t>id</w:t>
      </w:r>
      <w:r>
        <w:rPr>
          <w:rFonts w:ascii="Cambria" w:eastAsia="Cambria" w:hAnsi="Cambria" w:cs="Cambria"/>
        </w:rPr>
        <w:t xml:space="preserve"> (Primary Key)</w:t>
      </w:r>
    </w:p>
    <w:p w14:paraId="71C3A280" w14:textId="77777777" w:rsidR="00B90630" w:rsidRDefault="00000000">
      <w:pPr>
        <w:numPr>
          <w:ilvl w:val="0"/>
          <w:numId w:val="2"/>
        </w:numPr>
        <w:spacing w:after="240"/>
        <w:rPr>
          <w:rFonts w:ascii="Cambria" w:eastAsia="Cambria" w:hAnsi="Cambria" w:cs="Cambria"/>
        </w:rPr>
      </w:pPr>
      <w:r>
        <w:rPr>
          <w:rFonts w:ascii="Roboto Mono" w:eastAsia="Roboto Mono" w:hAnsi="Roboto Mono" w:cs="Roboto Mono"/>
        </w:rPr>
        <w:t>user_id</w:t>
      </w:r>
      <w:r>
        <w:rPr>
          <w:rFonts w:ascii="Cambria" w:eastAsia="Cambria" w:hAnsi="Cambria" w:cs="Cambria"/>
        </w:rPr>
        <w:t xml:space="preserve"> (Foreign Key), </w:t>
      </w:r>
      <w:r>
        <w:rPr>
          <w:rFonts w:ascii="Roboto Mono" w:eastAsia="Roboto Mono" w:hAnsi="Roboto Mono" w:cs="Roboto Mono"/>
        </w:rPr>
        <w:t>delivery_address</w:t>
      </w:r>
      <w:r>
        <w:rPr>
          <w:rFonts w:ascii="Cambria" w:eastAsia="Cambria" w:hAnsi="Cambria" w:cs="Cambria"/>
        </w:rPr>
        <w:t xml:space="preserve">, </w:t>
      </w:r>
      <w:r>
        <w:rPr>
          <w:rFonts w:ascii="Roboto Mono" w:eastAsia="Roboto Mono" w:hAnsi="Roboto Mono" w:cs="Roboto Mono"/>
        </w:rPr>
        <w:t>payment_method</w:t>
      </w:r>
      <w:r>
        <w:rPr>
          <w:rFonts w:ascii="Cambria" w:eastAsia="Cambria" w:hAnsi="Cambria" w:cs="Cambria"/>
        </w:rPr>
        <w:t xml:space="preserve">, </w:t>
      </w:r>
      <w:r>
        <w:rPr>
          <w:rFonts w:ascii="Roboto Mono" w:eastAsia="Roboto Mono" w:hAnsi="Roboto Mono" w:cs="Roboto Mono"/>
        </w:rPr>
        <w:t>total_price</w:t>
      </w:r>
      <w:r>
        <w:rPr>
          <w:rFonts w:ascii="Cambria" w:eastAsia="Cambria" w:hAnsi="Cambria" w:cs="Cambria"/>
        </w:rPr>
        <w:t xml:space="preserve">, </w:t>
      </w:r>
      <w:r>
        <w:rPr>
          <w:rFonts w:ascii="Roboto Mono" w:eastAsia="Roboto Mono" w:hAnsi="Roboto Mono" w:cs="Roboto Mono"/>
        </w:rPr>
        <w:t>status</w:t>
      </w:r>
      <w:r>
        <w:rPr>
          <w:rFonts w:ascii="Cambria" w:eastAsia="Cambria" w:hAnsi="Cambria" w:cs="Cambria"/>
        </w:rPr>
        <w:t xml:space="preserve">, </w:t>
      </w:r>
      <w:r>
        <w:rPr>
          <w:rFonts w:ascii="Roboto Mono" w:eastAsia="Roboto Mono" w:hAnsi="Roboto Mono" w:cs="Roboto Mono"/>
        </w:rPr>
        <w:t>order_date</w:t>
      </w:r>
    </w:p>
    <w:p w14:paraId="793DEC14" w14:textId="77777777" w:rsidR="00B90630" w:rsidRDefault="00000000">
      <w:pPr>
        <w:spacing w:before="240" w:after="240"/>
        <w:rPr>
          <w:rFonts w:ascii="Roboto Mono" w:eastAsia="Roboto Mono" w:hAnsi="Roboto Mono" w:cs="Roboto Mono"/>
        </w:rPr>
      </w:pPr>
      <w:r>
        <w:rPr>
          <w:rFonts w:ascii="Roboto Mono" w:eastAsia="Roboto Mono" w:hAnsi="Roboto Mono" w:cs="Roboto Mono"/>
          <w:noProof/>
        </w:rPr>
        <w:drawing>
          <wp:inline distT="114300" distB="114300" distL="114300" distR="114300" wp14:anchorId="42B8F140" wp14:editId="4C0C0DAC">
            <wp:extent cx="3910013" cy="1547713"/>
            <wp:effectExtent l="0" t="0" r="0" b="0"/>
            <wp:docPr id="18498828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3910013" cy="1547713"/>
                    </a:xfrm>
                    <a:prstGeom prst="rect">
                      <a:avLst/>
                    </a:prstGeom>
                    <a:ln/>
                  </pic:spPr>
                </pic:pic>
              </a:graphicData>
            </a:graphic>
          </wp:inline>
        </w:drawing>
      </w:r>
    </w:p>
    <w:p w14:paraId="5796A48A" w14:textId="77777777" w:rsidR="00B90630" w:rsidRDefault="00B90630">
      <w:pPr>
        <w:spacing w:before="240" w:after="240"/>
        <w:rPr>
          <w:rFonts w:ascii="Roboto Mono" w:eastAsia="Roboto Mono" w:hAnsi="Roboto Mono" w:cs="Roboto Mono"/>
        </w:rPr>
      </w:pPr>
    </w:p>
    <w:p w14:paraId="493323EA" w14:textId="77777777" w:rsidR="00B90630" w:rsidRDefault="00B90630">
      <w:pPr>
        <w:spacing w:before="240" w:after="240"/>
        <w:rPr>
          <w:rFonts w:ascii="Roboto Mono" w:eastAsia="Roboto Mono" w:hAnsi="Roboto Mono" w:cs="Roboto Mono"/>
        </w:rPr>
      </w:pPr>
    </w:p>
    <w:p w14:paraId="49F5A36C" w14:textId="77777777" w:rsidR="00B90630" w:rsidRDefault="00000000">
      <w:pPr>
        <w:numPr>
          <w:ilvl w:val="0"/>
          <w:numId w:val="21"/>
        </w:numPr>
        <w:spacing w:before="240"/>
      </w:pPr>
      <w:r>
        <w:rPr>
          <w:rFonts w:ascii="Roboto Mono" w:eastAsia="Roboto Mono" w:hAnsi="Roboto Mono" w:cs="Roboto Mono"/>
          <w:b/>
        </w:rPr>
        <w:t>order_items</w:t>
      </w:r>
      <w:r>
        <w:rPr>
          <w:rFonts w:ascii="Cambria" w:eastAsia="Cambria" w:hAnsi="Cambria" w:cs="Cambria"/>
        </w:rPr>
        <w:t>:</w:t>
      </w:r>
    </w:p>
    <w:p w14:paraId="6F8B30C9" w14:textId="77777777" w:rsidR="00B90630" w:rsidRDefault="00000000">
      <w:pPr>
        <w:numPr>
          <w:ilvl w:val="0"/>
          <w:numId w:val="7"/>
        </w:numPr>
        <w:rPr>
          <w:rFonts w:ascii="Cambria" w:eastAsia="Cambria" w:hAnsi="Cambria" w:cs="Cambria"/>
        </w:rPr>
      </w:pPr>
      <w:r>
        <w:rPr>
          <w:rFonts w:ascii="Cambria" w:eastAsia="Cambria" w:hAnsi="Cambria" w:cs="Cambria"/>
        </w:rPr>
        <w:t>Stores details of each item in an order. For each order (</w:t>
      </w:r>
      <w:r>
        <w:rPr>
          <w:rFonts w:ascii="Roboto Mono" w:eastAsia="Roboto Mono" w:hAnsi="Roboto Mono" w:cs="Roboto Mono"/>
        </w:rPr>
        <w:t>order_id</w:t>
      </w:r>
      <w:r>
        <w:rPr>
          <w:rFonts w:ascii="Cambria" w:eastAsia="Cambria" w:hAnsi="Cambria" w:cs="Cambria"/>
        </w:rPr>
        <w:t xml:space="preserve">), the table records the </w:t>
      </w:r>
      <w:r>
        <w:rPr>
          <w:rFonts w:ascii="Roboto Mono" w:eastAsia="Roboto Mono" w:hAnsi="Roboto Mono" w:cs="Roboto Mono"/>
        </w:rPr>
        <w:t>item_name</w:t>
      </w:r>
      <w:r>
        <w:rPr>
          <w:rFonts w:ascii="Cambria" w:eastAsia="Cambria" w:hAnsi="Cambria" w:cs="Cambria"/>
        </w:rPr>
        <w:t xml:space="preserve">, </w:t>
      </w:r>
      <w:r>
        <w:rPr>
          <w:rFonts w:ascii="Roboto Mono" w:eastAsia="Roboto Mono" w:hAnsi="Roboto Mono" w:cs="Roboto Mono"/>
        </w:rPr>
        <w:t>item_price</w:t>
      </w:r>
      <w:r>
        <w:rPr>
          <w:rFonts w:ascii="Cambria" w:eastAsia="Cambria" w:hAnsi="Cambria" w:cs="Cambria"/>
        </w:rPr>
        <w:t xml:space="preserve">, and </w:t>
      </w:r>
      <w:r>
        <w:rPr>
          <w:rFonts w:ascii="Roboto Mono" w:eastAsia="Roboto Mono" w:hAnsi="Roboto Mono" w:cs="Roboto Mono"/>
        </w:rPr>
        <w:t>item_quantity</w:t>
      </w:r>
      <w:r>
        <w:rPr>
          <w:rFonts w:ascii="Cambria" w:eastAsia="Cambria" w:hAnsi="Cambria" w:cs="Cambria"/>
        </w:rPr>
        <w:t>.</w:t>
      </w:r>
    </w:p>
    <w:p w14:paraId="49DB84F5" w14:textId="77777777" w:rsidR="00B90630" w:rsidRDefault="00000000">
      <w:pPr>
        <w:numPr>
          <w:ilvl w:val="0"/>
          <w:numId w:val="7"/>
        </w:numPr>
        <w:spacing w:after="240"/>
        <w:rPr>
          <w:rFonts w:ascii="Cambria" w:eastAsia="Cambria" w:hAnsi="Cambria" w:cs="Cambria"/>
        </w:rPr>
      </w:pPr>
      <w:r>
        <w:rPr>
          <w:rFonts w:ascii="Cambria" w:eastAsia="Cambria" w:hAnsi="Cambria" w:cs="Cambria"/>
        </w:rPr>
        <w:t xml:space="preserve">The </w:t>
      </w:r>
      <w:r>
        <w:rPr>
          <w:rFonts w:ascii="Roboto Mono" w:eastAsia="Roboto Mono" w:hAnsi="Roboto Mono" w:cs="Roboto Mono"/>
        </w:rPr>
        <w:t>order_id</w:t>
      </w:r>
      <w:r>
        <w:rPr>
          <w:rFonts w:ascii="Cambria" w:eastAsia="Cambria" w:hAnsi="Cambria" w:cs="Cambria"/>
        </w:rPr>
        <w:t xml:space="preserve"> references the </w:t>
      </w:r>
      <w:r>
        <w:rPr>
          <w:rFonts w:ascii="Roboto Mono" w:eastAsia="Roboto Mono" w:hAnsi="Roboto Mono" w:cs="Roboto Mono"/>
        </w:rPr>
        <w:t>orders</w:t>
      </w:r>
      <w:r>
        <w:rPr>
          <w:rFonts w:ascii="Cambria" w:eastAsia="Cambria" w:hAnsi="Cambria" w:cs="Cambria"/>
        </w:rPr>
        <w:t xml:space="preserve"> table.</w:t>
      </w:r>
    </w:p>
    <w:p w14:paraId="05888140" w14:textId="77777777" w:rsidR="00B90630" w:rsidRDefault="00000000">
      <w:pPr>
        <w:spacing w:before="240" w:after="240"/>
        <w:ind w:firstLine="720"/>
        <w:rPr>
          <w:rFonts w:ascii="Cambria" w:eastAsia="Cambria" w:hAnsi="Cambria" w:cs="Cambria"/>
        </w:rPr>
      </w:pPr>
      <w:r>
        <w:rPr>
          <w:rFonts w:ascii="Cambria" w:eastAsia="Cambria" w:hAnsi="Cambria" w:cs="Cambria"/>
        </w:rPr>
        <w:t>Columns:</w:t>
      </w:r>
    </w:p>
    <w:p w14:paraId="60D32A59" w14:textId="77777777" w:rsidR="00B90630" w:rsidRDefault="00000000">
      <w:pPr>
        <w:numPr>
          <w:ilvl w:val="0"/>
          <w:numId w:val="8"/>
        </w:numPr>
        <w:spacing w:before="240"/>
        <w:rPr>
          <w:rFonts w:ascii="Cambria" w:eastAsia="Cambria" w:hAnsi="Cambria" w:cs="Cambria"/>
        </w:rPr>
      </w:pPr>
      <w:r>
        <w:rPr>
          <w:rFonts w:ascii="Roboto Mono" w:eastAsia="Roboto Mono" w:hAnsi="Roboto Mono" w:cs="Roboto Mono"/>
        </w:rPr>
        <w:t>id</w:t>
      </w:r>
      <w:r>
        <w:rPr>
          <w:rFonts w:ascii="Cambria" w:eastAsia="Cambria" w:hAnsi="Cambria" w:cs="Cambria"/>
        </w:rPr>
        <w:t xml:space="preserve"> (Primary Key)</w:t>
      </w:r>
    </w:p>
    <w:p w14:paraId="200C77B8" w14:textId="77777777" w:rsidR="00B90630" w:rsidRDefault="00000000">
      <w:pPr>
        <w:numPr>
          <w:ilvl w:val="0"/>
          <w:numId w:val="8"/>
        </w:numPr>
        <w:spacing w:after="240"/>
        <w:rPr>
          <w:rFonts w:ascii="Cambria" w:eastAsia="Cambria" w:hAnsi="Cambria" w:cs="Cambria"/>
        </w:rPr>
      </w:pPr>
      <w:r>
        <w:rPr>
          <w:rFonts w:ascii="Roboto Mono" w:eastAsia="Roboto Mono" w:hAnsi="Roboto Mono" w:cs="Roboto Mono"/>
        </w:rPr>
        <w:t>order_id</w:t>
      </w:r>
      <w:r>
        <w:rPr>
          <w:rFonts w:ascii="Cambria" w:eastAsia="Cambria" w:hAnsi="Cambria" w:cs="Cambria"/>
        </w:rPr>
        <w:t xml:space="preserve"> (Foreign Key), </w:t>
      </w:r>
      <w:r>
        <w:rPr>
          <w:rFonts w:ascii="Roboto Mono" w:eastAsia="Roboto Mono" w:hAnsi="Roboto Mono" w:cs="Roboto Mono"/>
        </w:rPr>
        <w:t>item_name</w:t>
      </w:r>
      <w:r>
        <w:rPr>
          <w:rFonts w:ascii="Cambria" w:eastAsia="Cambria" w:hAnsi="Cambria" w:cs="Cambria"/>
        </w:rPr>
        <w:t xml:space="preserve">, </w:t>
      </w:r>
      <w:r>
        <w:rPr>
          <w:rFonts w:ascii="Roboto Mono" w:eastAsia="Roboto Mono" w:hAnsi="Roboto Mono" w:cs="Roboto Mono"/>
        </w:rPr>
        <w:t>item_price</w:t>
      </w:r>
      <w:r>
        <w:rPr>
          <w:rFonts w:ascii="Cambria" w:eastAsia="Cambria" w:hAnsi="Cambria" w:cs="Cambria"/>
        </w:rPr>
        <w:t xml:space="preserve">, </w:t>
      </w:r>
      <w:r>
        <w:rPr>
          <w:rFonts w:ascii="Roboto Mono" w:eastAsia="Roboto Mono" w:hAnsi="Roboto Mono" w:cs="Roboto Mono"/>
        </w:rPr>
        <w:t>item_quantity</w:t>
      </w:r>
    </w:p>
    <w:p w14:paraId="19598A17" w14:textId="77777777" w:rsidR="00B90630" w:rsidRDefault="00000000">
      <w:pPr>
        <w:spacing w:before="240" w:after="240"/>
        <w:rPr>
          <w:rFonts w:ascii="Roboto Mono" w:eastAsia="Roboto Mono" w:hAnsi="Roboto Mono" w:cs="Roboto Mono"/>
        </w:rPr>
      </w:pPr>
      <w:r>
        <w:rPr>
          <w:rFonts w:ascii="Roboto Mono" w:eastAsia="Roboto Mono" w:hAnsi="Roboto Mono" w:cs="Roboto Mono"/>
          <w:noProof/>
        </w:rPr>
        <w:drawing>
          <wp:inline distT="114300" distB="114300" distL="114300" distR="114300" wp14:anchorId="05756F22" wp14:editId="05351132">
            <wp:extent cx="4700588" cy="1559330"/>
            <wp:effectExtent l="0" t="0" r="0" b="0"/>
            <wp:docPr id="18498828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4700588" cy="1559330"/>
                    </a:xfrm>
                    <a:prstGeom prst="rect">
                      <a:avLst/>
                    </a:prstGeom>
                    <a:ln/>
                  </pic:spPr>
                </pic:pic>
              </a:graphicData>
            </a:graphic>
          </wp:inline>
        </w:drawing>
      </w:r>
    </w:p>
    <w:p w14:paraId="1B134955" w14:textId="77777777" w:rsidR="00B90630" w:rsidRDefault="00000000">
      <w:pPr>
        <w:pStyle w:val="Heading3"/>
        <w:spacing w:before="280" w:after="80"/>
        <w:ind w:left="0"/>
        <w:rPr>
          <w:rFonts w:ascii="Cambria" w:eastAsia="Cambria" w:hAnsi="Cambria" w:cs="Cambria"/>
          <w:sz w:val="26"/>
          <w:szCs w:val="26"/>
        </w:rPr>
      </w:pPr>
      <w:bookmarkStart w:id="10" w:name="_heading=h.c39gpmshjb08" w:colFirst="0" w:colLast="0"/>
      <w:bookmarkEnd w:id="10"/>
      <w:r>
        <w:rPr>
          <w:rFonts w:ascii="Cambria" w:eastAsia="Cambria" w:hAnsi="Cambria" w:cs="Cambria"/>
          <w:sz w:val="26"/>
          <w:szCs w:val="26"/>
        </w:rPr>
        <w:t>Data Operations:</w:t>
      </w:r>
    </w:p>
    <w:p w14:paraId="4DF10577" w14:textId="77777777" w:rsidR="00B90630" w:rsidRDefault="00000000">
      <w:pPr>
        <w:numPr>
          <w:ilvl w:val="0"/>
          <w:numId w:val="23"/>
        </w:numPr>
        <w:spacing w:before="240" w:after="240"/>
        <w:rPr>
          <w:rFonts w:ascii="Cambria" w:eastAsia="Cambria" w:hAnsi="Cambria" w:cs="Cambria"/>
        </w:rPr>
      </w:pPr>
      <w:r>
        <w:rPr>
          <w:rFonts w:ascii="Cambria" w:eastAsia="Cambria" w:hAnsi="Cambria" w:cs="Cambria"/>
          <w:b/>
        </w:rPr>
        <w:t xml:space="preserve">Data Insertion into </w:t>
      </w:r>
      <w:r>
        <w:rPr>
          <w:rFonts w:ascii="Roboto Mono" w:eastAsia="Roboto Mono" w:hAnsi="Roboto Mono" w:cs="Roboto Mono"/>
          <w:b/>
        </w:rPr>
        <w:t>items</w:t>
      </w:r>
      <w:r>
        <w:rPr>
          <w:rFonts w:ascii="Cambria" w:eastAsia="Cambria" w:hAnsi="Cambria" w:cs="Cambria"/>
        </w:rPr>
        <w:t xml:space="preserve">: We inserted multiple rows into the </w:t>
      </w:r>
      <w:r>
        <w:rPr>
          <w:rFonts w:ascii="Roboto Mono" w:eastAsia="Roboto Mono" w:hAnsi="Roboto Mono" w:cs="Roboto Mono"/>
        </w:rPr>
        <w:t>items</w:t>
      </w:r>
      <w:r>
        <w:rPr>
          <w:rFonts w:ascii="Cambria" w:eastAsia="Cambria" w:hAnsi="Cambria" w:cs="Cambria"/>
        </w:rPr>
        <w:t xml:space="preserve"> table, representing products available in the shop (like </w:t>
      </w:r>
      <w:r>
        <w:rPr>
          <w:rFonts w:ascii="Roboto Mono" w:eastAsia="Roboto Mono" w:hAnsi="Roboto Mono" w:cs="Roboto Mono"/>
        </w:rPr>
        <w:t>Apple</w:t>
      </w:r>
      <w:r>
        <w:rPr>
          <w:rFonts w:ascii="Cambria" w:eastAsia="Cambria" w:hAnsi="Cambria" w:cs="Cambria"/>
        </w:rPr>
        <w:t xml:space="preserve">, </w:t>
      </w:r>
      <w:r>
        <w:rPr>
          <w:rFonts w:ascii="Roboto Mono" w:eastAsia="Roboto Mono" w:hAnsi="Roboto Mono" w:cs="Roboto Mono"/>
        </w:rPr>
        <w:t>Banana</w:t>
      </w:r>
      <w:r>
        <w:rPr>
          <w:rFonts w:ascii="Cambria" w:eastAsia="Cambria" w:hAnsi="Cambria" w:cs="Cambria"/>
        </w:rPr>
        <w:t>, etc.) along with their prices.</w:t>
      </w:r>
    </w:p>
    <w:p w14:paraId="326B79ED" w14:textId="77777777" w:rsidR="00B90630"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5FE15439" wp14:editId="6268FD39">
            <wp:extent cx="2546271" cy="1998080"/>
            <wp:effectExtent l="0" t="0" r="0" b="0"/>
            <wp:docPr id="18498828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2546271" cy="1998080"/>
                    </a:xfrm>
                    <a:prstGeom prst="rect">
                      <a:avLst/>
                    </a:prstGeom>
                    <a:ln/>
                  </pic:spPr>
                </pic:pic>
              </a:graphicData>
            </a:graphic>
          </wp:inline>
        </w:drawing>
      </w:r>
    </w:p>
    <w:p w14:paraId="60314ED0" w14:textId="77777777" w:rsidR="00B90630" w:rsidRDefault="00B90630">
      <w:pPr>
        <w:spacing w:before="240" w:after="240"/>
        <w:ind w:left="720"/>
        <w:rPr>
          <w:rFonts w:ascii="Cambria" w:eastAsia="Cambria" w:hAnsi="Cambria" w:cs="Cambria"/>
        </w:rPr>
      </w:pPr>
    </w:p>
    <w:p w14:paraId="5EA979F9" w14:textId="77777777" w:rsidR="00B90630" w:rsidRDefault="00B90630">
      <w:pPr>
        <w:spacing w:before="240" w:after="240"/>
        <w:ind w:left="720"/>
        <w:rPr>
          <w:rFonts w:ascii="Cambria" w:eastAsia="Cambria" w:hAnsi="Cambria" w:cs="Cambria"/>
        </w:rPr>
      </w:pPr>
    </w:p>
    <w:p w14:paraId="26B91B54" w14:textId="77777777" w:rsidR="00B90630" w:rsidRDefault="00B90630">
      <w:pPr>
        <w:spacing w:before="240" w:after="240"/>
        <w:ind w:left="720"/>
        <w:rPr>
          <w:rFonts w:ascii="Cambria" w:eastAsia="Cambria" w:hAnsi="Cambria" w:cs="Cambria"/>
        </w:rPr>
      </w:pPr>
    </w:p>
    <w:p w14:paraId="265A1F23" w14:textId="77777777" w:rsidR="00B90630" w:rsidRDefault="00B90630">
      <w:pPr>
        <w:spacing w:before="240" w:after="240"/>
        <w:ind w:left="720"/>
        <w:rPr>
          <w:rFonts w:ascii="Cambria" w:eastAsia="Cambria" w:hAnsi="Cambria" w:cs="Cambria"/>
        </w:rPr>
      </w:pPr>
    </w:p>
    <w:p w14:paraId="6A694F57" w14:textId="77777777" w:rsidR="00B90630" w:rsidRDefault="00B90630">
      <w:pPr>
        <w:spacing w:before="240" w:after="240"/>
        <w:ind w:left="720"/>
        <w:rPr>
          <w:rFonts w:ascii="Cambria" w:eastAsia="Cambria" w:hAnsi="Cambria" w:cs="Cambria"/>
        </w:rPr>
      </w:pPr>
    </w:p>
    <w:p w14:paraId="65159D56" w14:textId="77777777" w:rsidR="00B90630" w:rsidRDefault="00000000">
      <w:pPr>
        <w:spacing w:before="240" w:after="240"/>
        <w:rPr>
          <w:rFonts w:ascii="Cambria" w:eastAsia="Cambria" w:hAnsi="Cambria" w:cs="Cambria"/>
        </w:rPr>
      </w:pPr>
      <w:r>
        <w:rPr>
          <w:rFonts w:ascii="Cambria" w:eastAsia="Cambria" w:hAnsi="Cambria" w:cs="Cambria"/>
          <w:b/>
        </w:rPr>
        <w:t>2. Data Retrieval</w:t>
      </w:r>
      <w:r>
        <w:rPr>
          <w:rFonts w:ascii="Cambria" w:eastAsia="Cambria" w:hAnsi="Cambria" w:cs="Cambria"/>
        </w:rPr>
        <w:t>: We retrieved data from each table to view the stored information, including user details, available items, and orders.</w:t>
      </w:r>
    </w:p>
    <w:p w14:paraId="0941D931"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70C770D6" wp14:editId="2E40A89F">
            <wp:extent cx="2595563" cy="874016"/>
            <wp:effectExtent l="0" t="0" r="0" b="0"/>
            <wp:docPr id="18498828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2595563" cy="874016"/>
                    </a:xfrm>
                    <a:prstGeom prst="rect">
                      <a:avLst/>
                    </a:prstGeom>
                    <a:ln/>
                  </pic:spPr>
                </pic:pic>
              </a:graphicData>
            </a:graphic>
          </wp:inline>
        </w:drawing>
      </w:r>
    </w:p>
    <w:p w14:paraId="3E35E453" w14:textId="77777777" w:rsidR="00B90630" w:rsidRDefault="00B90630">
      <w:pPr>
        <w:rPr>
          <w:rFonts w:ascii="Cambria" w:eastAsia="Cambria" w:hAnsi="Cambria" w:cs="Cambria"/>
        </w:rPr>
      </w:pPr>
    </w:p>
    <w:p w14:paraId="34850E7B" w14:textId="77777777" w:rsidR="00B90630" w:rsidRDefault="00000000">
      <w:pPr>
        <w:spacing w:before="240" w:after="240"/>
        <w:rPr>
          <w:rFonts w:ascii="Cambria" w:eastAsia="Cambria" w:hAnsi="Cambria" w:cs="Cambria"/>
          <w:b/>
          <w:sz w:val="32"/>
          <w:szCs w:val="32"/>
        </w:rPr>
      </w:pPr>
      <w:r>
        <w:rPr>
          <w:rFonts w:ascii="Cambria" w:eastAsia="Cambria" w:hAnsi="Cambria" w:cs="Cambria"/>
          <w:b/>
          <w:sz w:val="32"/>
          <w:szCs w:val="32"/>
        </w:rPr>
        <w:t>Milestone 3: Frontend Development and Application Setup</w:t>
      </w:r>
    </w:p>
    <w:p w14:paraId="6F8965B7" w14:textId="77777777" w:rsidR="00B90630" w:rsidRDefault="00000000">
      <w:pPr>
        <w:numPr>
          <w:ilvl w:val="0"/>
          <w:numId w:val="20"/>
        </w:numPr>
        <w:spacing w:before="240"/>
        <w:rPr>
          <w:rFonts w:ascii="Cambria" w:eastAsia="Cambria" w:hAnsi="Cambria" w:cs="Cambria"/>
        </w:rPr>
      </w:pPr>
      <w:r>
        <w:rPr>
          <w:rFonts w:ascii="Cambria" w:eastAsia="Cambria" w:hAnsi="Cambria" w:cs="Cambria"/>
          <w:b/>
        </w:rPr>
        <w:t>Activity 3.1: Build the Frontend</w:t>
      </w:r>
    </w:p>
    <w:p w14:paraId="050FFFF1" w14:textId="77777777" w:rsidR="00B90630" w:rsidRDefault="00000000">
      <w:pPr>
        <w:numPr>
          <w:ilvl w:val="1"/>
          <w:numId w:val="20"/>
        </w:numPr>
        <w:spacing w:after="240"/>
        <w:rPr>
          <w:rFonts w:ascii="Cambria" w:eastAsia="Cambria" w:hAnsi="Cambria" w:cs="Cambria"/>
        </w:rPr>
      </w:pPr>
      <w:r>
        <w:rPr>
          <w:rFonts w:ascii="Cambria" w:eastAsia="Cambria" w:hAnsi="Cambria" w:cs="Cambria"/>
        </w:rPr>
        <w:t>Develop HTML, CSS, and Python-based Flask application files for FreshBasket’s frontend interface.</w:t>
      </w:r>
    </w:p>
    <w:p w14:paraId="51DA67BD" w14:textId="77777777" w:rsidR="00B90630" w:rsidRDefault="00000000">
      <w:pPr>
        <w:spacing w:before="240" w:after="240"/>
        <w:ind w:left="1440"/>
        <w:rPr>
          <w:rFonts w:ascii="Cambria" w:eastAsia="Cambria" w:hAnsi="Cambria" w:cs="Cambria"/>
        </w:rPr>
      </w:pPr>
      <w:r>
        <w:rPr>
          <w:rFonts w:ascii="Cambria" w:eastAsia="Cambria" w:hAnsi="Cambria" w:cs="Cambria"/>
          <w:noProof/>
        </w:rPr>
        <w:drawing>
          <wp:inline distT="114300" distB="114300" distL="114300" distR="114300" wp14:anchorId="01919E61" wp14:editId="4A758EB5">
            <wp:extent cx="1928813" cy="3478059"/>
            <wp:effectExtent l="0" t="0" r="0" b="0"/>
            <wp:docPr id="184988286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1928813" cy="3478059"/>
                    </a:xfrm>
                    <a:prstGeom prst="rect">
                      <a:avLst/>
                    </a:prstGeom>
                    <a:ln/>
                  </pic:spPr>
                </pic:pic>
              </a:graphicData>
            </a:graphic>
          </wp:inline>
        </w:drawing>
      </w:r>
    </w:p>
    <w:p w14:paraId="42CA976D" w14:textId="77777777" w:rsidR="00B90630" w:rsidRDefault="00000000">
      <w:pPr>
        <w:numPr>
          <w:ilvl w:val="0"/>
          <w:numId w:val="20"/>
        </w:numPr>
        <w:spacing w:before="240"/>
        <w:rPr>
          <w:rFonts w:ascii="Cambria" w:eastAsia="Cambria" w:hAnsi="Cambria" w:cs="Cambria"/>
        </w:rPr>
      </w:pPr>
      <w:r>
        <w:rPr>
          <w:rFonts w:ascii="Cambria" w:eastAsia="Cambria" w:hAnsi="Cambria" w:cs="Cambria"/>
          <w:b/>
        </w:rPr>
        <w:t>Activity 3.2: Integrate Application with RDS</w:t>
      </w:r>
    </w:p>
    <w:p w14:paraId="711FFB4C" w14:textId="77777777" w:rsidR="00B90630" w:rsidRDefault="00000000">
      <w:pPr>
        <w:numPr>
          <w:ilvl w:val="1"/>
          <w:numId w:val="20"/>
        </w:numPr>
        <w:spacing w:after="240"/>
        <w:rPr>
          <w:rFonts w:ascii="Cambria" w:eastAsia="Cambria" w:hAnsi="Cambria" w:cs="Cambria"/>
        </w:rPr>
      </w:pPr>
      <w:r>
        <w:rPr>
          <w:rFonts w:ascii="Cambria" w:eastAsia="Cambria" w:hAnsi="Cambria" w:cs="Cambria"/>
        </w:rPr>
        <w:t xml:space="preserve">Connect </w:t>
      </w:r>
      <w:r>
        <w:rPr>
          <w:rFonts w:ascii="Roboto Mono" w:eastAsia="Roboto Mono" w:hAnsi="Roboto Mono" w:cs="Roboto Mono"/>
        </w:rPr>
        <w:t>app.py</w:t>
      </w:r>
      <w:r>
        <w:rPr>
          <w:rFonts w:ascii="Cambria" w:eastAsia="Cambria" w:hAnsi="Cambria" w:cs="Cambria"/>
        </w:rPr>
        <w:t xml:space="preserve"> (Flask application) to the MySQL RDS database by configuring database connection settings and verifying connectivity.</w:t>
      </w:r>
    </w:p>
    <w:p w14:paraId="72F8967B" w14:textId="77777777" w:rsidR="00B90630" w:rsidRDefault="00B90630">
      <w:pPr>
        <w:spacing w:before="240" w:after="240"/>
        <w:rPr>
          <w:rFonts w:ascii="Cambria" w:eastAsia="Cambria" w:hAnsi="Cambria" w:cs="Cambria"/>
        </w:rPr>
      </w:pPr>
    </w:p>
    <w:p w14:paraId="45B1E0E6" w14:textId="77777777" w:rsidR="00B90630" w:rsidRDefault="00B90630">
      <w:pPr>
        <w:spacing w:before="240" w:after="240"/>
        <w:rPr>
          <w:rFonts w:ascii="Cambria" w:eastAsia="Cambria" w:hAnsi="Cambria" w:cs="Cambria"/>
        </w:rPr>
      </w:pPr>
    </w:p>
    <w:p w14:paraId="540DA6E7" w14:textId="77777777" w:rsidR="00B90630" w:rsidRDefault="00B90630">
      <w:pPr>
        <w:spacing w:before="240" w:after="240"/>
        <w:rPr>
          <w:rFonts w:ascii="Cambria" w:eastAsia="Cambria" w:hAnsi="Cambria" w:cs="Cambria"/>
        </w:rPr>
      </w:pPr>
    </w:p>
    <w:p w14:paraId="2AC8D378" w14:textId="77777777" w:rsidR="00B90630" w:rsidRDefault="00000000">
      <w:pPr>
        <w:spacing w:before="240" w:after="240"/>
        <w:rPr>
          <w:rFonts w:ascii="Cambria" w:eastAsia="Cambria" w:hAnsi="Cambria" w:cs="Cambria"/>
        </w:rPr>
      </w:pPr>
      <w:r>
        <w:rPr>
          <w:rFonts w:ascii="Cambria" w:eastAsia="Cambria" w:hAnsi="Cambria" w:cs="Cambria"/>
          <w:b/>
          <w:sz w:val="24"/>
          <w:szCs w:val="24"/>
        </w:rPr>
        <w:t>Description of the code :</w:t>
      </w:r>
      <w:r>
        <w:rPr>
          <w:rFonts w:ascii="Cambria" w:eastAsia="Cambria" w:hAnsi="Cambria" w:cs="Cambria"/>
        </w:rPr>
        <w:t xml:space="preserve"> </w:t>
      </w:r>
    </w:p>
    <w:p w14:paraId="75657D7B" w14:textId="77777777" w:rsidR="00B90630" w:rsidRDefault="00000000">
      <w:pPr>
        <w:numPr>
          <w:ilvl w:val="0"/>
          <w:numId w:val="32"/>
        </w:numPr>
        <w:spacing w:before="240" w:after="240"/>
        <w:rPr>
          <w:rFonts w:ascii="Cambria" w:eastAsia="Cambria" w:hAnsi="Cambria" w:cs="Cambria"/>
        </w:rPr>
      </w:pPr>
      <w:r>
        <w:rPr>
          <w:rFonts w:ascii="Cambria" w:eastAsia="Cambria" w:hAnsi="Cambria" w:cs="Cambria"/>
          <w:b/>
        </w:rPr>
        <w:t>Flask App Initialization</w:t>
      </w:r>
      <w:r>
        <w:rPr>
          <w:rFonts w:ascii="Cambria" w:eastAsia="Cambria" w:hAnsi="Cambria" w:cs="Cambria"/>
        </w:rPr>
        <w:t>: Initializes a Flask application with secret key for sessions.</w:t>
      </w:r>
    </w:p>
    <w:p w14:paraId="518BBE2F" w14:textId="77777777" w:rsidR="00B90630"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1AF09AB0" wp14:editId="1B6B0438">
            <wp:extent cx="5943600" cy="1104900"/>
            <wp:effectExtent l="0" t="0" r="0" b="0"/>
            <wp:docPr id="18498828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943600" cy="1104900"/>
                    </a:xfrm>
                    <a:prstGeom prst="rect">
                      <a:avLst/>
                    </a:prstGeom>
                    <a:ln/>
                  </pic:spPr>
                </pic:pic>
              </a:graphicData>
            </a:graphic>
          </wp:inline>
        </w:drawing>
      </w:r>
    </w:p>
    <w:p w14:paraId="790BFD7E" w14:textId="77777777" w:rsidR="00B90630" w:rsidRDefault="00000000">
      <w:pPr>
        <w:numPr>
          <w:ilvl w:val="0"/>
          <w:numId w:val="32"/>
        </w:numPr>
        <w:spacing w:before="240" w:after="240"/>
        <w:rPr>
          <w:rFonts w:ascii="Cambria" w:eastAsia="Cambria" w:hAnsi="Cambria" w:cs="Cambria"/>
        </w:rPr>
      </w:pPr>
      <w:r>
        <w:rPr>
          <w:rFonts w:ascii="Cambria" w:eastAsia="Cambria" w:hAnsi="Cambria" w:cs="Cambria"/>
          <w:b/>
        </w:rPr>
        <w:t>Database Configuration</w:t>
      </w:r>
      <w:r>
        <w:rPr>
          <w:rFonts w:ascii="Cambria" w:eastAsia="Cambria" w:hAnsi="Cambria" w:cs="Cambria"/>
        </w:rPr>
        <w:t>: Configures MySQL RDS with connection pooling for efficient database access.</w:t>
      </w:r>
    </w:p>
    <w:p w14:paraId="5C08C49B"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738D873F" wp14:editId="178A70DA">
            <wp:extent cx="5943600" cy="901700"/>
            <wp:effectExtent l="0" t="0" r="0" b="0"/>
            <wp:docPr id="18498828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943600" cy="901700"/>
                    </a:xfrm>
                    <a:prstGeom prst="rect">
                      <a:avLst/>
                    </a:prstGeom>
                    <a:ln/>
                  </pic:spPr>
                </pic:pic>
              </a:graphicData>
            </a:graphic>
          </wp:inline>
        </w:drawing>
      </w:r>
    </w:p>
    <w:p w14:paraId="576B55A2" w14:textId="77777777" w:rsidR="00B90630" w:rsidRDefault="00000000">
      <w:pPr>
        <w:numPr>
          <w:ilvl w:val="0"/>
          <w:numId w:val="32"/>
        </w:numPr>
        <w:spacing w:before="240" w:after="240"/>
        <w:rPr>
          <w:rFonts w:ascii="Cambria" w:eastAsia="Cambria" w:hAnsi="Cambria" w:cs="Cambria"/>
        </w:rPr>
      </w:pPr>
      <w:r>
        <w:rPr>
          <w:rFonts w:ascii="Cambria" w:eastAsia="Cambria" w:hAnsi="Cambria" w:cs="Cambria"/>
          <w:b/>
        </w:rPr>
        <w:t>Connection Pool</w:t>
      </w:r>
      <w:r>
        <w:rPr>
          <w:rFonts w:ascii="Cambria" w:eastAsia="Cambria" w:hAnsi="Cambria" w:cs="Cambria"/>
        </w:rPr>
        <w:t>: Uses MySQL connection pooling to handle multiple database connections.</w:t>
      </w:r>
    </w:p>
    <w:p w14:paraId="4BC11433"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35182381" wp14:editId="7A16CA33">
            <wp:extent cx="5943600" cy="2413000"/>
            <wp:effectExtent l="0" t="0" r="0" b="0"/>
            <wp:docPr id="18498828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943600" cy="2413000"/>
                    </a:xfrm>
                    <a:prstGeom prst="rect">
                      <a:avLst/>
                    </a:prstGeom>
                    <a:ln/>
                  </pic:spPr>
                </pic:pic>
              </a:graphicData>
            </a:graphic>
          </wp:inline>
        </w:drawing>
      </w:r>
    </w:p>
    <w:p w14:paraId="4930B507" w14:textId="77777777" w:rsidR="00B90630" w:rsidRDefault="00000000">
      <w:pPr>
        <w:numPr>
          <w:ilvl w:val="0"/>
          <w:numId w:val="32"/>
        </w:numPr>
        <w:spacing w:before="240"/>
        <w:rPr>
          <w:rFonts w:ascii="Cambria" w:eastAsia="Cambria" w:hAnsi="Cambria" w:cs="Cambria"/>
        </w:rPr>
      </w:pPr>
      <w:r>
        <w:rPr>
          <w:rFonts w:ascii="Cambria" w:eastAsia="Cambria" w:hAnsi="Cambria" w:cs="Cambria"/>
          <w:b/>
        </w:rPr>
        <w:t>Home Route</w:t>
      </w:r>
      <w:r>
        <w:rPr>
          <w:rFonts w:ascii="Cambria" w:eastAsia="Cambria" w:hAnsi="Cambria" w:cs="Cambria"/>
        </w:rPr>
        <w:t>: Renders the home page template when the root URL is accessed.</w:t>
      </w:r>
    </w:p>
    <w:p w14:paraId="6C9DB8D6" w14:textId="77777777" w:rsidR="00B90630" w:rsidRDefault="00000000">
      <w:pPr>
        <w:numPr>
          <w:ilvl w:val="0"/>
          <w:numId w:val="32"/>
        </w:numPr>
        <w:spacing w:after="240"/>
        <w:rPr>
          <w:rFonts w:ascii="Cambria" w:eastAsia="Cambria" w:hAnsi="Cambria" w:cs="Cambria"/>
        </w:rPr>
      </w:pPr>
      <w:r>
        <w:rPr>
          <w:rFonts w:ascii="Cambria" w:eastAsia="Cambria" w:hAnsi="Cambria" w:cs="Cambria"/>
          <w:b/>
        </w:rPr>
        <w:t>Register Route (GET/POST)</w:t>
      </w:r>
      <w:r>
        <w:rPr>
          <w:rFonts w:ascii="Cambria" w:eastAsia="Cambria" w:hAnsi="Cambria" w:cs="Cambria"/>
        </w:rPr>
        <w:t>: Handles user registration, inserts user data into the database.</w:t>
      </w:r>
    </w:p>
    <w:p w14:paraId="79C8EE23"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57580B86" wp14:editId="67BEFD67">
            <wp:extent cx="5943600" cy="4064000"/>
            <wp:effectExtent l="0" t="0" r="0" b="0"/>
            <wp:docPr id="18498828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943600" cy="4064000"/>
                    </a:xfrm>
                    <a:prstGeom prst="rect">
                      <a:avLst/>
                    </a:prstGeom>
                    <a:ln/>
                  </pic:spPr>
                </pic:pic>
              </a:graphicData>
            </a:graphic>
          </wp:inline>
        </w:drawing>
      </w:r>
    </w:p>
    <w:p w14:paraId="2C64B36C" w14:textId="77777777" w:rsidR="00B90630" w:rsidRDefault="00000000">
      <w:pPr>
        <w:numPr>
          <w:ilvl w:val="0"/>
          <w:numId w:val="32"/>
        </w:numPr>
        <w:spacing w:before="240" w:after="240"/>
        <w:rPr>
          <w:rFonts w:ascii="Cambria" w:eastAsia="Cambria" w:hAnsi="Cambria" w:cs="Cambria"/>
        </w:rPr>
      </w:pPr>
      <w:r>
        <w:rPr>
          <w:rFonts w:ascii="Cambria" w:eastAsia="Cambria" w:hAnsi="Cambria" w:cs="Cambria"/>
          <w:b/>
        </w:rPr>
        <w:t>Login Route (GET/POST)</w:t>
      </w:r>
      <w:r>
        <w:rPr>
          <w:rFonts w:ascii="Cambria" w:eastAsia="Cambria" w:hAnsi="Cambria" w:cs="Cambria"/>
        </w:rPr>
        <w:t>: Authenticates user with email and password, creates session on success.</w:t>
      </w:r>
    </w:p>
    <w:p w14:paraId="2E43EFB5"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250C3D93" wp14:editId="61A2EC1E">
            <wp:extent cx="5943600" cy="3022600"/>
            <wp:effectExtent l="0" t="0" r="0" b="0"/>
            <wp:docPr id="18498828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943600" cy="3022600"/>
                    </a:xfrm>
                    <a:prstGeom prst="rect">
                      <a:avLst/>
                    </a:prstGeom>
                    <a:ln/>
                  </pic:spPr>
                </pic:pic>
              </a:graphicData>
            </a:graphic>
          </wp:inline>
        </w:drawing>
      </w:r>
    </w:p>
    <w:p w14:paraId="7F4FB270" w14:textId="77777777" w:rsidR="00B90630" w:rsidRDefault="00B90630">
      <w:pPr>
        <w:spacing w:before="240" w:after="240"/>
        <w:rPr>
          <w:rFonts w:ascii="Cambria" w:eastAsia="Cambria" w:hAnsi="Cambria" w:cs="Cambria"/>
        </w:rPr>
      </w:pPr>
    </w:p>
    <w:p w14:paraId="2F7D8207" w14:textId="77777777" w:rsidR="00B90630" w:rsidRDefault="00B90630">
      <w:pPr>
        <w:spacing w:before="240" w:after="240"/>
        <w:rPr>
          <w:rFonts w:ascii="Cambria" w:eastAsia="Cambria" w:hAnsi="Cambria" w:cs="Cambria"/>
        </w:rPr>
      </w:pPr>
    </w:p>
    <w:p w14:paraId="7CF20C73" w14:textId="77777777" w:rsidR="00B90630" w:rsidRDefault="00000000">
      <w:pPr>
        <w:numPr>
          <w:ilvl w:val="0"/>
          <w:numId w:val="32"/>
        </w:numPr>
        <w:spacing w:before="240"/>
        <w:rPr>
          <w:rFonts w:ascii="Cambria" w:eastAsia="Cambria" w:hAnsi="Cambria" w:cs="Cambria"/>
        </w:rPr>
      </w:pPr>
      <w:r>
        <w:rPr>
          <w:rFonts w:ascii="Cambria" w:eastAsia="Cambria" w:hAnsi="Cambria" w:cs="Cambria"/>
          <w:b/>
        </w:rPr>
        <w:t>Shop Route</w:t>
      </w:r>
      <w:r>
        <w:rPr>
          <w:rFonts w:ascii="Cambria" w:eastAsia="Cambria" w:hAnsi="Cambria" w:cs="Cambria"/>
        </w:rPr>
        <w:t>: Renders the shop page, showing available products to logged-in users.</w:t>
      </w:r>
    </w:p>
    <w:p w14:paraId="6CD483AC" w14:textId="77777777" w:rsidR="00B90630" w:rsidRDefault="00000000">
      <w:pPr>
        <w:numPr>
          <w:ilvl w:val="0"/>
          <w:numId w:val="32"/>
        </w:numPr>
        <w:spacing w:after="240"/>
        <w:rPr>
          <w:rFonts w:ascii="Cambria" w:eastAsia="Cambria" w:hAnsi="Cambria" w:cs="Cambria"/>
        </w:rPr>
      </w:pPr>
      <w:r>
        <w:rPr>
          <w:rFonts w:ascii="Cambria" w:eastAsia="Cambria" w:hAnsi="Cambria" w:cs="Cambria"/>
          <w:b/>
        </w:rPr>
        <w:t>Add to Cart (POST)</w:t>
      </w:r>
      <w:r>
        <w:rPr>
          <w:rFonts w:ascii="Cambria" w:eastAsia="Cambria" w:hAnsi="Cambria" w:cs="Cambria"/>
        </w:rPr>
        <w:t>: Adds selected items to the user's session-based shopping cart.</w:t>
      </w:r>
    </w:p>
    <w:p w14:paraId="2FCC4CE7"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4249322F" wp14:editId="0D171583">
            <wp:extent cx="4605338" cy="3505200"/>
            <wp:effectExtent l="0" t="0" r="0" b="0"/>
            <wp:docPr id="18498828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4605338" cy="3505200"/>
                    </a:xfrm>
                    <a:prstGeom prst="rect">
                      <a:avLst/>
                    </a:prstGeom>
                    <a:ln/>
                  </pic:spPr>
                </pic:pic>
              </a:graphicData>
            </a:graphic>
          </wp:inline>
        </w:drawing>
      </w:r>
    </w:p>
    <w:p w14:paraId="4BAF17A7" w14:textId="77777777" w:rsidR="00B90630" w:rsidRDefault="00000000">
      <w:pPr>
        <w:numPr>
          <w:ilvl w:val="0"/>
          <w:numId w:val="32"/>
        </w:numPr>
        <w:spacing w:before="240" w:after="240"/>
        <w:rPr>
          <w:rFonts w:ascii="Cambria" w:eastAsia="Cambria" w:hAnsi="Cambria" w:cs="Cambria"/>
        </w:rPr>
      </w:pPr>
      <w:r>
        <w:rPr>
          <w:rFonts w:ascii="Cambria" w:eastAsia="Cambria" w:hAnsi="Cambria" w:cs="Cambria"/>
          <w:b/>
        </w:rPr>
        <w:t>Items Route (GET/POST)</w:t>
      </w:r>
      <w:r>
        <w:rPr>
          <w:rFonts w:ascii="Cambria" w:eastAsia="Cambria" w:hAnsi="Cambria" w:cs="Cambria"/>
        </w:rPr>
        <w:t>: Displays available items and allows adding them to the shopping cart.</w:t>
      </w:r>
    </w:p>
    <w:p w14:paraId="172B446D"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49A0ED4C" wp14:editId="3DBC6AFB">
            <wp:extent cx="4978868" cy="3630011"/>
            <wp:effectExtent l="0" t="0" r="0" b="0"/>
            <wp:docPr id="18498828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4978868" cy="3630011"/>
                    </a:xfrm>
                    <a:prstGeom prst="rect">
                      <a:avLst/>
                    </a:prstGeom>
                    <a:ln/>
                  </pic:spPr>
                </pic:pic>
              </a:graphicData>
            </a:graphic>
          </wp:inline>
        </w:drawing>
      </w:r>
    </w:p>
    <w:p w14:paraId="71ECCC82" w14:textId="77777777" w:rsidR="00B90630" w:rsidRDefault="00000000">
      <w:pPr>
        <w:numPr>
          <w:ilvl w:val="0"/>
          <w:numId w:val="32"/>
        </w:numPr>
        <w:spacing w:before="240" w:after="240"/>
        <w:rPr>
          <w:rFonts w:ascii="Cambria" w:eastAsia="Cambria" w:hAnsi="Cambria" w:cs="Cambria"/>
        </w:rPr>
      </w:pPr>
      <w:r>
        <w:rPr>
          <w:rFonts w:ascii="Cambria" w:eastAsia="Cambria" w:hAnsi="Cambria" w:cs="Cambria"/>
          <w:b/>
        </w:rPr>
        <w:t>Place Order Route (POST)</w:t>
      </w:r>
      <w:r>
        <w:rPr>
          <w:rFonts w:ascii="Cambria" w:eastAsia="Cambria" w:hAnsi="Cambria" w:cs="Cambria"/>
        </w:rPr>
        <w:t>: Places an order, inserts order and item data into the database.</w:t>
      </w:r>
    </w:p>
    <w:p w14:paraId="246E78EF"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0060E805" wp14:editId="20B1AA36">
            <wp:extent cx="5943600" cy="3860800"/>
            <wp:effectExtent l="0" t="0" r="0" b="0"/>
            <wp:docPr id="18498828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943600" cy="3860800"/>
                    </a:xfrm>
                    <a:prstGeom prst="rect">
                      <a:avLst/>
                    </a:prstGeom>
                    <a:ln/>
                  </pic:spPr>
                </pic:pic>
              </a:graphicData>
            </a:graphic>
          </wp:inline>
        </w:drawing>
      </w:r>
    </w:p>
    <w:p w14:paraId="3D223D45" w14:textId="77777777" w:rsidR="00B90630" w:rsidRDefault="00000000">
      <w:pPr>
        <w:numPr>
          <w:ilvl w:val="0"/>
          <w:numId w:val="32"/>
        </w:numPr>
        <w:spacing w:before="240" w:after="240"/>
        <w:rPr>
          <w:rFonts w:ascii="Cambria" w:eastAsia="Cambria" w:hAnsi="Cambria" w:cs="Cambria"/>
        </w:rPr>
      </w:pPr>
      <w:r>
        <w:rPr>
          <w:rFonts w:ascii="Cambria" w:eastAsia="Cambria" w:hAnsi="Cambria" w:cs="Cambria"/>
          <w:b/>
        </w:rPr>
        <w:lastRenderedPageBreak/>
        <w:t>User Dashboard Route</w:t>
      </w:r>
      <w:r>
        <w:rPr>
          <w:rFonts w:ascii="Cambria" w:eastAsia="Cambria" w:hAnsi="Cambria" w:cs="Cambria"/>
        </w:rPr>
        <w:t>: Displays user-specific order history with item details and statuses.</w:t>
      </w:r>
    </w:p>
    <w:p w14:paraId="65954EBD"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5ADB9B68" wp14:editId="35E5B914">
            <wp:extent cx="5815013" cy="3500299"/>
            <wp:effectExtent l="0" t="0" r="0" b="0"/>
            <wp:docPr id="18498828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815013" cy="3500299"/>
                    </a:xfrm>
                    <a:prstGeom prst="rect">
                      <a:avLst/>
                    </a:prstGeom>
                    <a:ln/>
                  </pic:spPr>
                </pic:pic>
              </a:graphicData>
            </a:graphic>
          </wp:inline>
        </w:drawing>
      </w:r>
    </w:p>
    <w:p w14:paraId="2BFA9E39" w14:textId="77777777" w:rsidR="00B90630" w:rsidRDefault="00000000">
      <w:pPr>
        <w:numPr>
          <w:ilvl w:val="0"/>
          <w:numId w:val="32"/>
        </w:numPr>
        <w:spacing w:before="240" w:after="240"/>
        <w:rPr>
          <w:rFonts w:ascii="Cambria" w:eastAsia="Cambria" w:hAnsi="Cambria" w:cs="Cambria"/>
        </w:rPr>
      </w:pPr>
      <w:r>
        <w:rPr>
          <w:rFonts w:ascii="Cambria" w:eastAsia="Cambria" w:hAnsi="Cambria" w:cs="Cambria"/>
          <w:b/>
        </w:rPr>
        <w:t>Admin Dashboard (GET/POST)</w:t>
      </w:r>
      <w:r>
        <w:rPr>
          <w:rFonts w:ascii="Cambria" w:eastAsia="Cambria" w:hAnsi="Cambria" w:cs="Cambria"/>
        </w:rPr>
        <w:t>: Allows admin to update order statuses and view detailed orders.</w:t>
      </w:r>
    </w:p>
    <w:p w14:paraId="4894CA52"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48F9F501" wp14:editId="3838FECE">
            <wp:extent cx="5351479" cy="3593412"/>
            <wp:effectExtent l="0" t="0" r="0" b="0"/>
            <wp:docPr id="18498828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351479" cy="3593412"/>
                    </a:xfrm>
                    <a:prstGeom prst="rect">
                      <a:avLst/>
                    </a:prstGeom>
                    <a:ln/>
                  </pic:spPr>
                </pic:pic>
              </a:graphicData>
            </a:graphic>
          </wp:inline>
        </w:drawing>
      </w:r>
    </w:p>
    <w:p w14:paraId="0F228EEC" w14:textId="77777777" w:rsidR="00B90630" w:rsidRDefault="00B90630">
      <w:pPr>
        <w:spacing w:before="240" w:after="240"/>
        <w:rPr>
          <w:rFonts w:ascii="Cambria" w:eastAsia="Cambria" w:hAnsi="Cambria" w:cs="Cambria"/>
        </w:rPr>
      </w:pPr>
    </w:p>
    <w:p w14:paraId="3BD1B320" w14:textId="77777777" w:rsidR="00B90630" w:rsidRDefault="00000000">
      <w:pPr>
        <w:spacing w:before="240" w:after="240"/>
        <w:rPr>
          <w:rFonts w:ascii="Cambria" w:eastAsia="Cambria" w:hAnsi="Cambria" w:cs="Cambria"/>
        </w:rPr>
      </w:pPr>
      <w:r>
        <w:rPr>
          <w:rFonts w:ascii="Cambria" w:eastAsia="Cambria" w:hAnsi="Cambria" w:cs="Cambria"/>
          <w:b/>
          <w:noProof/>
        </w:rPr>
        <w:drawing>
          <wp:inline distT="114300" distB="114300" distL="114300" distR="114300" wp14:anchorId="7D93FDB3" wp14:editId="3178A634">
            <wp:extent cx="4229100" cy="885825"/>
            <wp:effectExtent l="0" t="0" r="0" b="0"/>
            <wp:docPr id="184988279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4229100" cy="885825"/>
                    </a:xfrm>
                    <a:prstGeom prst="rect">
                      <a:avLst/>
                    </a:prstGeom>
                    <a:ln/>
                  </pic:spPr>
                </pic:pic>
              </a:graphicData>
            </a:graphic>
          </wp:inline>
        </w:drawing>
      </w:r>
    </w:p>
    <w:p w14:paraId="76D19FB9" w14:textId="77777777" w:rsidR="00B90630" w:rsidRDefault="00000000">
      <w:pPr>
        <w:numPr>
          <w:ilvl w:val="0"/>
          <w:numId w:val="32"/>
        </w:numPr>
        <w:spacing w:before="240"/>
        <w:rPr>
          <w:rFonts w:ascii="Cambria" w:eastAsia="Cambria" w:hAnsi="Cambria" w:cs="Cambria"/>
        </w:rPr>
      </w:pPr>
      <w:r>
        <w:rPr>
          <w:rFonts w:ascii="Cambria" w:eastAsia="Cambria" w:hAnsi="Cambria" w:cs="Cambria"/>
          <w:b/>
        </w:rPr>
        <w:t>Database Queries</w:t>
      </w:r>
      <w:r>
        <w:rPr>
          <w:rFonts w:ascii="Cambria" w:eastAsia="Cambria" w:hAnsi="Cambria" w:cs="Cambria"/>
        </w:rPr>
        <w:t>: Uses SQL queries to interact with MySQL RDS for user and order data.</w:t>
      </w:r>
    </w:p>
    <w:p w14:paraId="62E978E3" w14:textId="77777777" w:rsidR="00B90630" w:rsidRDefault="00000000">
      <w:pPr>
        <w:numPr>
          <w:ilvl w:val="0"/>
          <w:numId w:val="32"/>
        </w:numPr>
        <w:rPr>
          <w:rFonts w:ascii="Cambria" w:eastAsia="Cambria" w:hAnsi="Cambria" w:cs="Cambria"/>
        </w:rPr>
      </w:pPr>
      <w:r>
        <w:rPr>
          <w:rFonts w:ascii="Cambria" w:eastAsia="Cambria" w:hAnsi="Cambria" w:cs="Cambria"/>
          <w:b/>
        </w:rPr>
        <w:t>Session Management</w:t>
      </w:r>
      <w:r>
        <w:rPr>
          <w:rFonts w:ascii="Cambria" w:eastAsia="Cambria" w:hAnsi="Cambria" w:cs="Cambria"/>
        </w:rPr>
        <w:t>: Uses Flask session to store user and cart data for navigation.</w:t>
      </w:r>
    </w:p>
    <w:p w14:paraId="31CF7FE5" w14:textId="77777777" w:rsidR="00B90630" w:rsidRDefault="00000000">
      <w:pPr>
        <w:numPr>
          <w:ilvl w:val="0"/>
          <w:numId w:val="32"/>
        </w:numPr>
        <w:rPr>
          <w:rFonts w:ascii="Cambria" w:eastAsia="Cambria" w:hAnsi="Cambria" w:cs="Cambria"/>
        </w:rPr>
      </w:pPr>
      <w:r>
        <w:rPr>
          <w:rFonts w:ascii="Cambria" w:eastAsia="Cambria" w:hAnsi="Cambria" w:cs="Cambria"/>
          <w:b/>
        </w:rPr>
        <w:t>Error Handling</w:t>
      </w:r>
      <w:r>
        <w:rPr>
          <w:rFonts w:ascii="Cambria" w:eastAsia="Cambria" w:hAnsi="Cambria" w:cs="Cambria"/>
        </w:rPr>
        <w:t>: Implements exception handling during order placement to ensure transaction safety.</w:t>
      </w:r>
    </w:p>
    <w:p w14:paraId="006A4F75" w14:textId="77777777" w:rsidR="00B90630" w:rsidRDefault="00000000">
      <w:pPr>
        <w:numPr>
          <w:ilvl w:val="0"/>
          <w:numId w:val="32"/>
        </w:numPr>
        <w:rPr>
          <w:rFonts w:ascii="Cambria" w:eastAsia="Cambria" w:hAnsi="Cambria" w:cs="Cambria"/>
        </w:rPr>
      </w:pPr>
      <w:r>
        <w:rPr>
          <w:rFonts w:ascii="Cambria" w:eastAsia="Cambria" w:hAnsi="Cambria" w:cs="Cambria"/>
          <w:b/>
        </w:rPr>
        <w:t>Order Status Update</w:t>
      </w:r>
      <w:r>
        <w:rPr>
          <w:rFonts w:ascii="Cambria" w:eastAsia="Cambria" w:hAnsi="Cambria" w:cs="Cambria"/>
        </w:rPr>
        <w:t>: Admin can change order status, like “shipped” or “delivered.”</w:t>
      </w:r>
    </w:p>
    <w:p w14:paraId="0976F820" w14:textId="77777777" w:rsidR="00B90630" w:rsidRDefault="00000000">
      <w:pPr>
        <w:numPr>
          <w:ilvl w:val="0"/>
          <w:numId w:val="32"/>
        </w:numPr>
        <w:rPr>
          <w:rFonts w:ascii="Cambria" w:eastAsia="Cambria" w:hAnsi="Cambria" w:cs="Cambria"/>
        </w:rPr>
      </w:pPr>
      <w:r>
        <w:rPr>
          <w:rFonts w:ascii="Cambria" w:eastAsia="Cambria" w:hAnsi="Cambria" w:cs="Cambria"/>
          <w:b/>
        </w:rPr>
        <w:t>Flash Messages</w:t>
      </w:r>
      <w:r>
        <w:rPr>
          <w:rFonts w:ascii="Cambria" w:eastAsia="Cambria" w:hAnsi="Cambria" w:cs="Cambria"/>
        </w:rPr>
        <w:t>: Provides user feedback through flash messages for login, registration, and updates.</w:t>
      </w:r>
    </w:p>
    <w:p w14:paraId="34199514" w14:textId="77777777" w:rsidR="00B90630" w:rsidRDefault="00000000">
      <w:pPr>
        <w:numPr>
          <w:ilvl w:val="0"/>
          <w:numId w:val="32"/>
        </w:numPr>
        <w:rPr>
          <w:rFonts w:ascii="Cambria" w:eastAsia="Cambria" w:hAnsi="Cambria" w:cs="Cambria"/>
        </w:rPr>
      </w:pPr>
      <w:r>
        <w:rPr>
          <w:rFonts w:ascii="Cambria" w:eastAsia="Cambria" w:hAnsi="Cambria" w:cs="Cambria"/>
          <w:b/>
        </w:rPr>
        <w:t>Item Data Fetching</w:t>
      </w:r>
      <w:r>
        <w:rPr>
          <w:rFonts w:ascii="Cambria" w:eastAsia="Cambria" w:hAnsi="Cambria" w:cs="Cambria"/>
        </w:rPr>
        <w:t>: Retrieves items from the database to display on the shopping interface.</w:t>
      </w:r>
    </w:p>
    <w:p w14:paraId="5479011C" w14:textId="77777777" w:rsidR="00B90630" w:rsidRDefault="00000000">
      <w:pPr>
        <w:numPr>
          <w:ilvl w:val="0"/>
          <w:numId w:val="32"/>
        </w:numPr>
        <w:spacing w:after="240"/>
        <w:rPr>
          <w:rFonts w:ascii="Cambria" w:eastAsia="Cambria" w:hAnsi="Cambria" w:cs="Cambria"/>
        </w:rPr>
      </w:pPr>
      <w:r>
        <w:rPr>
          <w:rFonts w:ascii="Cambria" w:eastAsia="Cambria" w:hAnsi="Cambria" w:cs="Cambria"/>
          <w:b/>
        </w:rPr>
        <w:t>Group Concatenation</w:t>
      </w:r>
      <w:r>
        <w:rPr>
          <w:rFonts w:ascii="Cambria" w:eastAsia="Cambria" w:hAnsi="Cambria" w:cs="Cambria"/>
        </w:rPr>
        <w:t>: Combines item names in orders for easy display on the dashboards.</w:t>
      </w:r>
    </w:p>
    <w:p w14:paraId="412C7364" w14:textId="77777777" w:rsidR="00B90630" w:rsidRDefault="00B90630">
      <w:pPr>
        <w:rPr>
          <w:rFonts w:ascii="Cambria" w:eastAsia="Cambria" w:hAnsi="Cambria" w:cs="Cambria"/>
        </w:rPr>
      </w:pPr>
    </w:p>
    <w:p w14:paraId="615387D0" w14:textId="77777777" w:rsidR="00B90630" w:rsidRDefault="00000000">
      <w:pPr>
        <w:spacing w:before="240" w:after="240"/>
        <w:rPr>
          <w:rFonts w:ascii="Cambria" w:eastAsia="Cambria" w:hAnsi="Cambria" w:cs="Cambria"/>
          <w:b/>
          <w:sz w:val="32"/>
          <w:szCs w:val="32"/>
        </w:rPr>
      </w:pPr>
      <w:r>
        <w:rPr>
          <w:rFonts w:ascii="Cambria" w:eastAsia="Cambria" w:hAnsi="Cambria" w:cs="Cambria"/>
          <w:b/>
          <w:sz w:val="32"/>
          <w:szCs w:val="32"/>
        </w:rPr>
        <w:t>Milestone 4: EC2 Instance Setup</w:t>
      </w:r>
    </w:p>
    <w:p w14:paraId="5C8E1126" w14:textId="77777777" w:rsidR="00B90630" w:rsidRDefault="00000000">
      <w:pPr>
        <w:numPr>
          <w:ilvl w:val="0"/>
          <w:numId w:val="16"/>
        </w:numPr>
        <w:spacing w:before="240"/>
        <w:rPr>
          <w:rFonts w:ascii="Cambria" w:eastAsia="Cambria" w:hAnsi="Cambria" w:cs="Cambria"/>
        </w:rPr>
      </w:pPr>
      <w:r>
        <w:rPr>
          <w:rFonts w:ascii="Cambria" w:eastAsia="Cambria" w:hAnsi="Cambria" w:cs="Cambria"/>
          <w:b/>
        </w:rPr>
        <w:t>Activity 4.1: Launch EC2 Instance</w:t>
      </w:r>
    </w:p>
    <w:p w14:paraId="5134CFCC" w14:textId="77777777" w:rsidR="00B90630" w:rsidRDefault="00000000">
      <w:pPr>
        <w:numPr>
          <w:ilvl w:val="1"/>
          <w:numId w:val="16"/>
        </w:numPr>
        <w:spacing w:after="240"/>
        <w:rPr>
          <w:rFonts w:ascii="Cambria" w:eastAsia="Cambria" w:hAnsi="Cambria" w:cs="Cambria"/>
        </w:rPr>
      </w:pPr>
      <w:r>
        <w:rPr>
          <w:rFonts w:ascii="Cambria" w:eastAsia="Cambria" w:hAnsi="Cambria" w:cs="Cambria"/>
        </w:rPr>
        <w:t>Choose a Linux-based EC2 instance from the AWS Console to host the FreshBasket application.</w:t>
      </w:r>
    </w:p>
    <w:p w14:paraId="72149BA6"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7C8CDB33" wp14:editId="42C22A37">
            <wp:extent cx="5943600" cy="3276600"/>
            <wp:effectExtent l="0" t="0" r="0" b="0"/>
            <wp:docPr id="18498828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943600" cy="3276600"/>
                    </a:xfrm>
                    <a:prstGeom prst="rect">
                      <a:avLst/>
                    </a:prstGeom>
                    <a:ln/>
                  </pic:spPr>
                </pic:pic>
              </a:graphicData>
            </a:graphic>
          </wp:inline>
        </w:drawing>
      </w:r>
    </w:p>
    <w:p w14:paraId="1BA427A4" w14:textId="77777777" w:rsidR="00B90630" w:rsidRDefault="00B90630">
      <w:pPr>
        <w:spacing w:before="240" w:after="240"/>
        <w:rPr>
          <w:rFonts w:ascii="Cambria" w:eastAsia="Cambria" w:hAnsi="Cambria" w:cs="Cambria"/>
        </w:rPr>
      </w:pPr>
    </w:p>
    <w:p w14:paraId="03918DA2" w14:textId="77777777" w:rsidR="00B90630" w:rsidRDefault="00B90630">
      <w:pPr>
        <w:spacing w:before="240" w:after="240"/>
        <w:rPr>
          <w:rFonts w:ascii="Cambria" w:eastAsia="Cambria" w:hAnsi="Cambria" w:cs="Cambria"/>
        </w:rPr>
      </w:pPr>
    </w:p>
    <w:p w14:paraId="01F3252C"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2DDA4F08" wp14:editId="2B16B196">
            <wp:extent cx="3910013" cy="3426516"/>
            <wp:effectExtent l="0" t="0" r="0" b="0"/>
            <wp:docPr id="184988280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3910013" cy="3426516"/>
                    </a:xfrm>
                    <a:prstGeom prst="rect">
                      <a:avLst/>
                    </a:prstGeom>
                    <a:ln/>
                  </pic:spPr>
                </pic:pic>
              </a:graphicData>
            </a:graphic>
          </wp:inline>
        </w:drawing>
      </w:r>
    </w:p>
    <w:p w14:paraId="67E5A7A1"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20A78C81" wp14:editId="56C5EF81">
            <wp:extent cx="5340346" cy="3930495"/>
            <wp:effectExtent l="0" t="0" r="0" b="0"/>
            <wp:docPr id="18498828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340346" cy="3930495"/>
                    </a:xfrm>
                    <a:prstGeom prst="rect">
                      <a:avLst/>
                    </a:prstGeom>
                    <a:ln/>
                  </pic:spPr>
                </pic:pic>
              </a:graphicData>
            </a:graphic>
          </wp:inline>
        </w:drawing>
      </w:r>
    </w:p>
    <w:p w14:paraId="705CB07E" w14:textId="77777777" w:rsidR="00B90630" w:rsidRDefault="00B90630">
      <w:pPr>
        <w:spacing w:before="240" w:after="240"/>
        <w:rPr>
          <w:rFonts w:ascii="Cambria" w:eastAsia="Cambria" w:hAnsi="Cambria" w:cs="Cambria"/>
        </w:rPr>
      </w:pPr>
    </w:p>
    <w:p w14:paraId="2EEBBCEC"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0281FC03" wp14:editId="4FADB1E4">
            <wp:extent cx="5943600" cy="3784600"/>
            <wp:effectExtent l="0" t="0" r="0" b="0"/>
            <wp:docPr id="18498828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943600" cy="3784600"/>
                    </a:xfrm>
                    <a:prstGeom prst="rect">
                      <a:avLst/>
                    </a:prstGeom>
                    <a:ln/>
                  </pic:spPr>
                </pic:pic>
              </a:graphicData>
            </a:graphic>
          </wp:inline>
        </w:drawing>
      </w:r>
    </w:p>
    <w:p w14:paraId="24BB79FC"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558E5783" wp14:editId="50C02BB5">
            <wp:extent cx="5943600" cy="3492500"/>
            <wp:effectExtent l="0" t="0" r="0" b="0"/>
            <wp:docPr id="18498828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943600" cy="3492500"/>
                    </a:xfrm>
                    <a:prstGeom prst="rect">
                      <a:avLst/>
                    </a:prstGeom>
                    <a:ln/>
                  </pic:spPr>
                </pic:pic>
              </a:graphicData>
            </a:graphic>
          </wp:inline>
        </w:drawing>
      </w:r>
    </w:p>
    <w:p w14:paraId="474380A1"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7759A6E7" wp14:editId="4564D830">
            <wp:extent cx="1900238" cy="1841086"/>
            <wp:effectExtent l="0" t="0" r="0" b="0"/>
            <wp:docPr id="184988280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1900238" cy="1841086"/>
                    </a:xfrm>
                    <a:prstGeom prst="rect">
                      <a:avLst/>
                    </a:prstGeom>
                    <a:ln/>
                  </pic:spPr>
                </pic:pic>
              </a:graphicData>
            </a:graphic>
          </wp:inline>
        </w:drawing>
      </w:r>
    </w:p>
    <w:p w14:paraId="03AA704A" w14:textId="77777777" w:rsidR="00B90630" w:rsidRDefault="00000000">
      <w:pPr>
        <w:numPr>
          <w:ilvl w:val="0"/>
          <w:numId w:val="16"/>
        </w:numPr>
        <w:spacing w:before="240"/>
        <w:rPr>
          <w:rFonts w:ascii="Cambria" w:eastAsia="Cambria" w:hAnsi="Cambria" w:cs="Cambria"/>
        </w:rPr>
      </w:pPr>
      <w:r>
        <w:rPr>
          <w:rFonts w:ascii="Cambria" w:eastAsia="Cambria" w:hAnsi="Cambria" w:cs="Cambria"/>
          <w:b/>
        </w:rPr>
        <w:t>Activity 4.2: Configure Network Settings</w:t>
      </w:r>
    </w:p>
    <w:p w14:paraId="3CA28B85" w14:textId="77777777" w:rsidR="00B90630" w:rsidRDefault="00000000">
      <w:pPr>
        <w:numPr>
          <w:ilvl w:val="1"/>
          <w:numId w:val="16"/>
        </w:numPr>
        <w:spacing w:after="240"/>
        <w:rPr>
          <w:rFonts w:ascii="Cambria" w:eastAsia="Cambria" w:hAnsi="Cambria" w:cs="Cambria"/>
        </w:rPr>
      </w:pPr>
      <w:r>
        <w:rPr>
          <w:rFonts w:ascii="Cambria" w:eastAsia="Cambria" w:hAnsi="Cambria" w:cs="Cambria"/>
        </w:rPr>
        <w:t>Set up the security group to allow HTTP, HTTPS, and SSH traffic.</w:t>
      </w:r>
    </w:p>
    <w:p w14:paraId="42CF2F7A"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48C69569" wp14:editId="055EAD2C">
            <wp:extent cx="5943600" cy="4445000"/>
            <wp:effectExtent l="0" t="0" r="0" b="0"/>
            <wp:docPr id="18498828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943600" cy="4445000"/>
                    </a:xfrm>
                    <a:prstGeom prst="rect">
                      <a:avLst/>
                    </a:prstGeom>
                    <a:ln/>
                  </pic:spPr>
                </pic:pic>
              </a:graphicData>
            </a:graphic>
          </wp:inline>
        </w:drawing>
      </w:r>
    </w:p>
    <w:p w14:paraId="215D4412" w14:textId="77777777" w:rsidR="00B90630" w:rsidRDefault="00000000">
      <w:pPr>
        <w:numPr>
          <w:ilvl w:val="1"/>
          <w:numId w:val="16"/>
        </w:numPr>
        <w:spacing w:before="240" w:after="240"/>
        <w:rPr>
          <w:rFonts w:ascii="Cambria" w:eastAsia="Cambria" w:hAnsi="Cambria" w:cs="Cambria"/>
        </w:rPr>
      </w:pPr>
      <w:r>
        <w:rPr>
          <w:rFonts w:ascii="Cambria" w:eastAsia="Cambria" w:hAnsi="Cambria" w:cs="Cambria"/>
        </w:rPr>
        <w:t>Create and download the key pair for SSH access.</w:t>
      </w:r>
    </w:p>
    <w:p w14:paraId="12093DD5" w14:textId="77777777" w:rsidR="00B90630" w:rsidRDefault="00B90630">
      <w:pPr>
        <w:spacing w:before="240" w:after="240"/>
        <w:ind w:left="720"/>
        <w:rPr>
          <w:rFonts w:ascii="Cambria" w:eastAsia="Cambria" w:hAnsi="Cambria" w:cs="Cambria"/>
        </w:rPr>
      </w:pPr>
    </w:p>
    <w:p w14:paraId="0795DF50" w14:textId="77777777" w:rsidR="00B90630" w:rsidRDefault="00B90630">
      <w:pPr>
        <w:spacing w:before="240" w:after="240"/>
        <w:ind w:left="720"/>
        <w:rPr>
          <w:rFonts w:ascii="Cambria" w:eastAsia="Cambria" w:hAnsi="Cambria" w:cs="Cambria"/>
        </w:rPr>
      </w:pPr>
    </w:p>
    <w:p w14:paraId="1BA4A5C1" w14:textId="77777777" w:rsidR="00B90630" w:rsidRDefault="00B90630">
      <w:pPr>
        <w:spacing w:before="240" w:after="240"/>
        <w:ind w:left="720"/>
        <w:rPr>
          <w:rFonts w:ascii="Cambria" w:eastAsia="Cambria" w:hAnsi="Cambria" w:cs="Cambria"/>
        </w:rPr>
      </w:pPr>
    </w:p>
    <w:p w14:paraId="16779E9A" w14:textId="77777777" w:rsidR="00B90630" w:rsidRDefault="00B90630">
      <w:pPr>
        <w:spacing w:before="240" w:after="240"/>
        <w:ind w:left="720"/>
        <w:rPr>
          <w:rFonts w:ascii="Cambria" w:eastAsia="Cambria" w:hAnsi="Cambria" w:cs="Cambria"/>
        </w:rPr>
      </w:pPr>
    </w:p>
    <w:p w14:paraId="060C4A59"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1C26242A" wp14:editId="7E46150E">
            <wp:extent cx="5943600" cy="1254578"/>
            <wp:effectExtent l="0" t="0" r="0" b="0"/>
            <wp:docPr id="18498828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943600" cy="1254578"/>
                    </a:xfrm>
                    <a:prstGeom prst="rect">
                      <a:avLst/>
                    </a:prstGeom>
                    <a:ln/>
                  </pic:spPr>
                </pic:pic>
              </a:graphicData>
            </a:graphic>
          </wp:inline>
        </w:drawing>
      </w:r>
    </w:p>
    <w:p w14:paraId="208CE7FD" w14:textId="77777777" w:rsidR="00B90630" w:rsidRDefault="00000000">
      <w:pPr>
        <w:spacing w:before="240" w:after="240"/>
        <w:rPr>
          <w:rFonts w:ascii="Cambria" w:eastAsia="Cambria" w:hAnsi="Cambria" w:cs="Cambria"/>
          <w:b/>
        </w:rPr>
      </w:pPr>
      <w:r>
        <w:rPr>
          <w:rFonts w:ascii="Cambria" w:eastAsia="Cambria" w:hAnsi="Cambria" w:cs="Cambria"/>
          <w:b/>
        </w:rPr>
        <w:t xml:space="preserve"> Setting up Inbound and Outbound rules </w:t>
      </w:r>
    </w:p>
    <w:p w14:paraId="58AC9C77"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61A2A3F5" wp14:editId="3778E12B">
            <wp:extent cx="5943600" cy="3117162"/>
            <wp:effectExtent l="0" t="0" r="0" b="0"/>
            <wp:docPr id="18498828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5943600" cy="3117162"/>
                    </a:xfrm>
                    <a:prstGeom prst="rect">
                      <a:avLst/>
                    </a:prstGeom>
                    <a:ln/>
                  </pic:spPr>
                </pic:pic>
              </a:graphicData>
            </a:graphic>
          </wp:inline>
        </w:drawing>
      </w:r>
      <w:r>
        <w:rPr>
          <w:rFonts w:ascii="Cambria" w:eastAsia="Cambria" w:hAnsi="Cambria" w:cs="Cambria"/>
          <w:noProof/>
        </w:rPr>
        <w:drawing>
          <wp:inline distT="114300" distB="114300" distL="114300" distR="114300" wp14:anchorId="33630F6E" wp14:editId="7A53BC82">
            <wp:extent cx="5943600" cy="1524025"/>
            <wp:effectExtent l="0" t="0" r="0" b="0"/>
            <wp:docPr id="18498828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5943600" cy="1524025"/>
                    </a:xfrm>
                    <a:prstGeom prst="rect">
                      <a:avLst/>
                    </a:prstGeom>
                    <a:ln/>
                  </pic:spPr>
                </pic:pic>
              </a:graphicData>
            </a:graphic>
          </wp:inline>
        </w:drawing>
      </w:r>
    </w:p>
    <w:p w14:paraId="70FB6CFA" w14:textId="77777777" w:rsidR="00B90630" w:rsidRDefault="00B90630">
      <w:pPr>
        <w:rPr>
          <w:rFonts w:ascii="Cambria" w:eastAsia="Cambria" w:hAnsi="Cambria" w:cs="Cambria"/>
        </w:rPr>
      </w:pPr>
    </w:p>
    <w:p w14:paraId="7890944D" w14:textId="77777777" w:rsidR="00B90630" w:rsidRDefault="00000000">
      <w:pPr>
        <w:rPr>
          <w:rFonts w:ascii="Cambria" w:eastAsia="Cambria" w:hAnsi="Cambria" w:cs="Cambria"/>
        </w:rPr>
      </w:pPr>
      <w:r>
        <w:rPr>
          <w:rFonts w:ascii="Cambria" w:eastAsia="Cambria" w:hAnsi="Cambria" w:cs="Cambria"/>
          <w:noProof/>
        </w:rPr>
        <w:lastRenderedPageBreak/>
        <w:drawing>
          <wp:inline distT="114300" distB="114300" distL="114300" distR="114300" wp14:anchorId="7973C75A" wp14:editId="69B3B8E9">
            <wp:extent cx="5943600" cy="2743200"/>
            <wp:effectExtent l="0" t="0" r="0" b="0"/>
            <wp:docPr id="18498828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943600" cy="2743200"/>
                    </a:xfrm>
                    <a:prstGeom prst="rect">
                      <a:avLst/>
                    </a:prstGeom>
                    <a:ln/>
                  </pic:spPr>
                </pic:pic>
              </a:graphicData>
            </a:graphic>
          </wp:inline>
        </w:drawing>
      </w:r>
    </w:p>
    <w:p w14:paraId="5D9633F3" w14:textId="77777777" w:rsidR="00B90630" w:rsidRDefault="00000000">
      <w:pPr>
        <w:numPr>
          <w:ilvl w:val="0"/>
          <w:numId w:val="33"/>
        </w:numPr>
        <w:rPr>
          <w:rFonts w:ascii="Cambria" w:eastAsia="Cambria" w:hAnsi="Cambria" w:cs="Cambria"/>
        </w:rPr>
      </w:pPr>
      <w:r>
        <w:rPr>
          <w:rFonts w:ascii="Cambria" w:eastAsia="Cambria" w:hAnsi="Cambria" w:cs="Cambria"/>
        </w:rPr>
        <w:t xml:space="preserve"> Add Type : HTTP &gt; Source : Anywhere </w:t>
      </w:r>
    </w:p>
    <w:p w14:paraId="6653D35B" w14:textId="77777777" w:rsidR="00B90630" w:rsidRDefault="00000000">
      <w:pPr>
        <w:numPr>
          <w:ilvl w:val="0"/>
          <w:numId w:val="33"/>
        </w:numPr>
        <w:rPr>
          <w:rFonts w:ascii="Cambria" w:eastAsia="Cambria" w:hAnsi="Cambria" w:cs="Cambria"/>
        </w:rPr>
      </w:pPr>
      <w:r>
        <w:rPr>
          <w:rFonts w:ascii="Cambria" w:eastAsia="Cambria" w:hAnsi="Cambria" w:cs="Cambria"/>
        </w:rPr>
        <w:t xml:space="preserve">Add Type : HTTPS &gt; Source : Anywhere </w:t>
      </w:r>
    </w:p>
    <w:p w14:paraId="38E04158" w14:textId="77777777" w:rsidR="00B90630" w:rsidRDefault="00B90630">
      <w:pPr>
        <w:rPr>
          <w:rFonts w:ascii="Cambria" w:eastAsia="Cambria" w:hAnsi="Cambria" w:cs="Cambria"/>
        </w:rPr>
      </w:pPr>
    </w:p>
    <w:p w14:paraId="0E37AD68" w14:textId="77777777" w:rsidR="00B90630" w:rsidRDefault="00000000">
      <w:pPr>
        <w:rPr>
          <w:rFonts w:ascii="Cambria" w:eastAsia="Cambria" w:hAnsi="Cambria" w:cs="Cambria"/>
        </w:rPr>
      </w:pPr>
      <w:r>
        <w:rPr>
          <w:rFonts w:ascii="Cambria" w:eastAsia="Cambria" w:hAnsi="Cambria" w:cs="Cambria"/>
          <w:noProof/>
        </w:rPr>
        <w:drawing>
          <wp:inline distT="114300" distB="114300" distL="114300" distR="114300" wp14:anchorId="2EC9AE2B" wp14:editId="0A2B7434">
            <wp:extent cx="5943600" cy="1422400"/>
            <wp:effectExtent l="0" t="0" r="0" b="0"/>
            <wp:docPr id="18498828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5943600" cy="1422400"/>
                    </a:xfrm>
                    <a:prstGeom prst="rect">
                      <a:avLst/>
                    </a:prstGeom>
                    <a:ln/>
                  </pic:spPr>
                </pic:pic>
              </a:graphicData>
            </a:graphic>
          </wp:inline>
        </w:drawing>
      </w:r>
    </w:p>
    <w:p w14:paraId="0904197E" w14:textId="77777777" w:rsidR="00B90630" w:rsidRDefault="00B90630">
      <w:pPr>
        <w:rPr>
          <w:rFonts w:ascii="Cambria" w:eastAsia="Cambria" w:hAnsi="Cambria" w:cs="Cambria"/>
        </w:rPr>
      </w:pPr>
    </w:p>
    <w:p w14:paraId="7D52BEC7" w14:textId="77777777" w:rsidR="00B90630" w:rsidRDefault="00000000">
      <w:pPr>
        <w:spacing w:before="240" w:after="240"/>
        <w:rPr>
          <w:rFonts w:ascii="Cambria" w:eastAsia="Cambria" w:hAnsi="Cambria" w:cs="Cambria"/>
          <w:b/>
          <w:sz w:val="32"/>
          <w:szCs w:val="32"/>
        </w:rPr>
      </w:pPr>
      <w:r>
        <w:rPr>
          <w:rFonts w:ascii="Cambria" w:eastAsia="Cambria" w:hAnsi="Cambria" w:cs="Cambria"/>
          <w:b/>
          <w:sz w:val="32"/>
          <w:szCs w:val="32"/>
        </w:rPr>
        <w:t>Milestone 5: MobaXterm Setup and SSH Access</w:t>
      </w:r>
    </w:p>
    <w:p w14:paraId="6A6DC77C" w14:textId="77777777" w:rsidR="00B90630" w:rsidRDefault="00000000">
      <w:pPr>
        <w:numPr>
          <w:ilvl w:val="0"/>
          <w:numId w:val="27"/>
        </w:numPr>
        <w:spacing w:before="240"/>
        <w:rPr>
          <w:rFonts w:ascii="Cambria" w:eastAsia="Cambria" w:hAnsi="Cambria" w:cs="Cambria"/>
        </w:rPr>
      </w:pPr>
      <w:r>
        <w:rPr>
          <w:rFonts w:ascii="Cambria" w:eastAsia="Cambria" w:hAnsi="Cambria" w:cs="Cambria"/>
          <w:b/>
        </w:rPr>
        <w:t>Activity 5.1: Install and Configure MobaXterm</w:t>
      </w:r>
    </w:p>
    <w:p w14:paraId="108ACF2B" w14:textId="77777777" w:rsidR="00B90630" w:rsidRDefault="00000000">
      <w:pPr>
        <w:numPr>
          <w:ilvl w:val="1"/>
          <w:numId w:val="27"/>
        </w:numPr>
        <w:rPr>
          <w:rFonts w:ascii="Cambria" w:eastAsia="Cambria" w:hAnsi="Cambria" w:cs="Cambria"/>
        </w:rPr>
      </w:pPr>
      <w:r>
        <w:rPr>
          <w:rFonts w:ascii="Cambria" w:eastAsia="Cambria" w:hAnsi="Cambria" w:cs="Cambria"/>
        </w:rPr>
        <w:t>Download and install MobaXterm on your local machine.</w:t>
      </w:r>
    </w:p>
    <w:p w14:paraId="383A6669" w14:textId="77777777" w:rsidR="00B90630" w:rsidRDefault="00000000">
      <w:pPr>
        <w:numPr>
          <w:ilvl w:val="1"/>
          <w:numId w:val="27"/>
        </w:numPr>
        <w:spacing w:after="240"/>
        <w:rPr>
          <w:rFonts w:ascii="Cambria" w:eastAsia="Cambria" w:hAnsi="Cambria" w:cs="Cambria"/>
        </w:rPr>
      </w:pPr>
      <w:r>
        <w:rPr>
          <w:rFonts w:ascii="Cambria" w:eastAsia="Cambria" w:hAnsi="Cambria" w:cs="Cambria"/>
        </w:rPr>
        <w:t xml:space="preserve">Establish an SSH session with the EC2 instance by uploading the </w:t>
      </w:r>
      <w:r>
        <w:rPr>
          <w:rFonts w:ascii="Roboto Mono" w:eastAsia="Roboto Mono" w:hAnsi="Roboto Mono" w:cs="Roboto Mono"/>
        </w:rPr>
        <w:t>.pem</w:t>
      </w:r>
      <w:r>
        <w:rPr>
          <w:rFonts w:ascii="Cambria" w:eastAsia="Cambria" w:hAnsi="Cambria" w:cs="Cambria"/>
        </w:rPr>
        <w:t xml:space="preserve"> key file.</w:t>
      </w:r>
    </w:p>
    <w:p w14:paraId="3377900E" w14:textId="77777777" w:rsidR="00B90630" w:rsidRDefault="00000000">
      <w:pPr>
        <w:rPr>
          <w:rFonts w:ascii="Cambria" w:eastAsia="Cambria" w:hAnsi="Cambria" w:cs="Cambria"/>
        </w:rPr>
      </w:pPr>
      <w:r>
        <w:rPr>
          <w:rFonts w:ascii="Cambria" w:eastAsia="Cambria" w:hAnsi="Cambria" w:cs="Cambria"/>
        </w:rPr>
        <w:t xml:space="preserve">          </w:t>
      </w:r>
      <w:r>
        <w:rPr>
          <w:rFonts w:ascii="Cambria" w:eastAsia="Cambria" w:hAnsi="Cambria" w:cs="Cambria"/>
          <w:noProof/>
        </w:rPr>
        <w:drawing>
          <wp:inline distT="114300" distB="114300" distL="114300" distR="114300" wp14:anchorId="4015946E" wp14:editId="16EC19E1">
            <wp:extent cx="3929063" cy="1857489"/>
            <wp:effectExtent l="0" t="0" r="0" b="0"/>
            <wp:docPr id="18498828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3929063" cy="1857489"/>
                    </a:xfrm>
                    <a:prstGeom prst="rect">
                      <a:avLst/>
                    </a:prstGeom>
                    <a:ln/>
                  </pic:spPr>
                </pic:pic>
              </a:graphicData>
            </a:graphic>
          </wp:inline>
        </w:drawing>
      </w:r>
    </w:p>
    <w:p w14:paraId="0CDE2E9F" w14:textId="77777777" w:rsidR="00B90630" w:rsidRDefault="00B90630">
      <w:pPr>
        <w:spacing w:before="240" w:after="240"/>
        <w:ind w:left="720"/>
        <w:rPr>
          <w:rFonts w:ascii="Cambria" w:eastAsia="Cambria" w:hAnsi="Cambria" w:cs="Cambria"/>
        </w:rPr>
      </w:pPr>
    </w:p>
    <w:p w14:paraId="42AF52D1" w14:textId="77777777" w:rsidR="00B90630" w:rsidRDefault="00000000">
      <w:pPr>
        <w:spacing w:before="240" w:after="240"/>
        <w:ind w:left="720"/>
        <w:rPr>
          <w:rFonts w:ascii="Cambria" w:eastAsia="Cambria" w:hAnsi="Cambria" w:cs="Cambria"/>
        </w:rPr>
      </w:pPr>
      <w:r>
        <w:rPr>
          <w:rFonts w:ascii="Cambria" w:eastAsia="Cambria" w:hAnsi="Cambria" w:cs="Cambria"/>
          <w:noProof/>
        </w:rPr>
        <w:drawing>
          <wp:inline distT="114300" distB="114300" distL="114300" distR="114300" wp14:anchorId="7AA97F03" wp14:editId="537A91B8">
            <wp:extent cx="5943600" cy="3975100"/>
            <wp:effectExtent l="0" t="0" r="0" b="0"/>
            <wp:docPr id="18498828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943600" cy="3975100"/>
                    </a:xfrm>
                    <a:prstGeom prst="rect">
                      <a:avLst/>
                    </a:prstGeom>
                    <a:ln/>
                  </pic:spPr>
                </pic:pic>
              </a:graphicData>
            </a:graphic>
          </wp:inline>
        </w:drawing>
      </w:r>
    </w:p>
    <w:p w14:paraId="5B08F996" w14:textId="77777777" w:rsidR="00B90630" w:rsidRDefault="00000000">
      <w:pPr>
        <w:rPr>
          <w:rFonts w:ascii="Cambria" w:eastAsia="Cambria" w:hAnsi="Cambria" w:cs="Cambria"/>
          <w:b/>
        </w:rPr>
      </w:pPr>
      <w:r>
        <w:rPr>
          <w:rFonts w:ascii="Cambria" w:eastAsia="Cambria" w:hAnsi="Cambria" w:cs="Cambria"/>
          <w:b/>
        </w:rPr>
        <w:t>Activity 5.2: Login into the SSH Session</w:t>
      </w:r>
    </w:p>
    <w:p w14:paraId="025BCB49" w14:textId="77777777" w:rsidR="00B90630" w:rsidRDefault="00B90630">
      <w:pPr>
        <w:rPr>
          <w:rFonts w:ascii="Cambria" w:eastAsia="Cambria" w:hAnsi="Cambria" w:cs="Cambria"/>
          <w:b/>
        </w:rPr>
      </w:pPr>
    </w:p>
    <w:p w14:paraId="16925031" w14:textId="77777777" w:rsidR="00B90630" w:rsidRDefault="00000000">
      <w:pPr>
        <w:rPr>
          <w:rFonts w:ascii="Cambria" w:eastAsia="Cambria" w:hAnsi="Cambria" w:cs="Cambria"/>
        </w:rPr>
      </w:pPr>
      <w:r>
        <w:rPr>
          <w:rFonts w:ascii="Cambria" w:eastAsia="Cambria" w:hAnsi="Cambria" w:cs="Cambria"/>
          <w:noProof/>
        </w:rPr>
        <w:drawing>
          <wp:inline distT="114300" distB="114300" distL="114300" distR="114300" wp14:anchorId="203534F5" wp14:editId="343D712C">
            <wp:extent cx="5943600" cy="2133600"/>
            <wp:effectExtent l="0" t="0" r="0" b="0"/>
            <wp:docPr id="18498828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0"/>
                    <a:srcRect/>
                    <a:stretch>
                      <a:fillRect/>
                    </a:stretch>
                  </pic:blipFill>
                  <pic:spPr>
                    <a:xfrm>
                      <a:off x="0" y="0"/>
                      <a:ext cx="5943600" cy="2133600"/>
                    </a:xfrm>
                    <a:prstGeom prst="rect">
                      <a:avLst/>
                    </a:prstGeom>
                    <a:ln/>
                  </pic:spPr>
                </pic:pic>
              </a:graphicData>
            </a:graphic>
          </wp:inline>
        </w:drawing>
      </w:r>
    </w:p>
    <w:p w14:paraId="061B22C7" w14:textId="77777777" w:rsidR="00B90630" w:rsidRDefault="00B90630">
      <w:pPr>
        <w:rPr>
          <w:rFonts w:ascii="Cambria" w:eastAsia="Cambria" w:hAnsi="Cambria" w:cs="Cambria"/>
        </w:rPr>
      </w:pPr>
    </w:p>
    <w:p w14:paraId="5A11CE89" w14:textId="77777777" w:rsidR="00B90630" w:rsidRDefault="00000000">
      <w:pPr>
        <w:numPr>
          <w:ilvl w:val="0"/>
          <w:numId w:val="22"/>
        </w:numPr>
        <w:rPr>
          <w:rFonts w:ascii="Cambria" w:eastAsia="Cambria" w:hAnsi="Cambria" w:cs="Cambria"/>
        </w:rPr>
      </w:pPr>
      <w:r>
        <w:rPr>
          <w:rFonts w:ascii="Cambria" w:eastAsia="Cambria" w:hAnsi="Cambria" w:cs="Cambria"/>
        </w:rPr>
        <w:t xml:space="preserve"> Login as : ec2-user</w:t>
      </w:r>
    </w:p>
    <w:p w14:paraId="782D37FB" w14:textId="77777777" w:rsidR="00B90630" w:rsidRDefault="00B90630">
      <w:pPr>
        <w:rPr>
          <w:rFonts w:ascii="Cambria" w:eastAsia="Cambria" w:hAnsi="Cambria" w:cs="Cambria"/>
        </w:rPr>
      </w:pPr>
    </w:p>
    <w:p w14:paraId="79C98CB2" w14:textId="77777777" w:rsidR="00B90630" w:rsidRDefault="00B90630">
      <w:pPr>
        <w:rPr>
          <w:rFonts w:ascii="Cambria" w:eastAsia="Cambria" w:hAnsi="Cambria" w:cs="Cambria"/>
        </w:rPr>
      </w:pPr>
    </w:p>
    <w:p w14:paraId="442773E3" w14:textId="77777777" w:rsidR="00B90630" w:rsidRDefault="00000000">
      <w:pPr>
        <w:rPr>
          <w:rFonts w:ascii="Cambria" w:eastAsia="Cambria" w:hAnsi="Cambria" w:cs="Cambria"/>
        </w:rPr>
      </w:pPr>
      <w:r>
        <w:rPr>
          <w:rFonts w:ascii="Cambria" w:eastAsia="Cambria" w:hAnsi="Cambria" w:cs="Cambria"/>
          <w:noProof/>
        </w:rPr>
        <w:lastRenderedPageBreak/>
        <w:drawing>
          <wp:inline distT="114300" distB="114300" distL="114300" distR="114300" wp14:anchorId="342B7A7B" wp14:editId="03067DD4">
            <wp:extent cx="3025669" cy="2141116"/>
            <wp:effectExtent l="0" t="0" r="0" b="0"/>
            <wp:docPr id="18498828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3025669" cy="2141116"/>
                    </a:xfrm>
                    <a:prstGeom prst="rect">
                      <a:avLst/>
                    </a:prstGeom>
                    <a:ln/>
                  </pic:spPr>
                </pic:pic>
              </a:graphicData>
            </a:graphic>
          </wp:inline>
        </w:drawing>
      </w:r>
    </w:p>
    <w:p w14:paraId="3895A29B" w14:textId="77777777" w:rsidR="00B90630" w:rsidRDefault="00B90630">
      <w:pPr>
        <w:rPr>
          <w:rFonts w:ascii="Cambria" w:eastAsia="Cambria" w:hAnsi="Cambria" w:cs="Cambria"/>
        </w:rPr>
      </w:pPr>
    </w:p>
    <w:p w14:paraId="5F8BF7A9" w14:textId="77777777" w:rsidR="00B90630" w:rsidRDefault="00000000">
      <w:pPr>
        <w:rPr>
          <w:rFonts w:ascii="Cambria" w:eastAsia="Cambria" w:hAnsi="Cambria" w:cs="Cambria"/>
          <w:b/>
        </w:rPr>
      </w:pPr>
      <w:r>
        <w:rPr>
          <w:rFonts w:ascii="Cambria" w:eastAsia="Cambria" w:hAnsi="Cambria" w:cs="Cambria"/>
          <w:b/>
        </w:rPr>
        <w:t xml:space="preserve"> Update and Install Web Server Software</w:t>
      </w:r>
    </w:p>
    <w:p w14:paraId="17A9090E" w14:textId="77777777" w:rsidR="00B90630" w:rsidRDefault="00B90630">
      <w:pPr>
        <w:rPr>
          <w:rFonts w:ascii="Cambria" w:eastAsia="Cambria" w:hAnsi="Cambria" w:cs="Cambria"/>
        </w:rPr>
      </w:pPr>
    </w:p>
    <w:p w14:paraId="4ACD1ED3" w14:textId="77777777" w:rsidR="00B90630" w:rsidRDefault="00000000">
      <w:pPr>
        <w:numPr>
          <w:ilvl w:val="0"/>
          <w:numId w:val="6"/>
        </w:numPr>
      </w:pPr>
      <w:r>
        <w:rPr>
          <w:rFonts w:ascii="Cambria" w:eastAsia="Cambria" w:hAnsi="Cambria" w:cs="Cambria"/>
        </w:rPr>
        <w:t xml:space="preserve">Update package lists with </w:t>
      </w:r>
      <w:r>
        <w:rPr>
          <w:rFonts w:ascii="Roboto Mono" w:eastAsia="Roboto Mono" w:hAnsi="Roboto Mono" w:cs="Roboto Mono"/>
        </w:rPr>
        <w:t>sudo apt-get update</w:t>
      </w:r>
      <w:r>
        <w:rPr>
          <w:rFonts w:ascii="Cambria" w:eastAsia="Cambria" w:hAnsi="Cambria" w:cs="Cambria"/>
        </w:rPr>
        <w:t xml:space="preserve"> (Ubuntu) or </w:t>
      </w:r>
      <w:r>
        <w:rPr>
          <w:rFonts w:ascii="Roboto Mono" w:eastAsia="Roboto Mono" w:hAnsi="Roboto Mono" w:cs="Roboto Mono"/>
        </w:rPr>
        <w:t>sudo yum update</w:t>
      </w:r>
      <w:r>
        <w:rPr>
          <w:rFonts w:ascii="Cambria" w:eastAsia="Cambria" w:hAnsi="Cambria" w:cs="Cambria"/>
        </w:rPr>
        <w:t xml:space="preserve"> (Amazon Linux).</w:t>
      </w:r>
    </w:p>
    <w:p w14:paraId="3A245C18" w14:textId="77777777" w:rsidR="00B90630" w:rsidRDefault="00000000">
      <w:pPr>
        <w:ind w:left="720" w:hanging="360"/>
        <w:rPr>
          <w:rFonts w:ascii="Cambria" w:eastAsia="Cambria" w:hAnsi="Cambria" w:cs="Cambria"/>
        </w:rPr>
      </w:pPr>
      <w:r>
        <w:rPr>
          <w:rFonts w:ascii="Cambria" w:eastAsia="Cambria" w:hAnsi="Cambria" w:cs="Cambria"/>
        </w:rPr>
        <w:t>Install Apache or Nginx:</w:t>
      </w:r>
    </w:p>
    <w:p w14:paraId="1FEDDD96" w14:textId="77777777" w:rsidR="00B90630" w:rsidRDefault="00000000">
      <w:pPr>
        <w:numPr>
          <w:ilvl w:val="0"/>
          <w:numId w:val="11"/>
        </w:numPr>
        <w:spacing w:before="240"/>
        <w:rPr>
          <w:rFonts w:ascii="Cambria" w:eastAsia="Cambria" w:hAnsi="Cambria" w:cs="Cambria"/>
        </w:rPr>
      </w:pPr>
      <w:r>
        <w:rPr>
          <w:rFonts w:ascii="Cambria" w:eastAsia="Cambria" w:hAnsi="Cambria" w:cs="Cambria"/>
        </w:rPr>
        <w:t xml:space="preserve">For Apache: </w:t>
      </w:r>
      <w:r>
        <w:rPr>
          <w:rFonts w:ascii="Roboto Mono" w:eastAsia="Roboto Mono" w:hAnsi="Roboto Mono" w:cs="Roboto Mono"/>
        </w:rPr>
        <w:t>sudo apt-get install apache2</w:t>
      </w:r>
      <w:r>
        <w:rPr>
          <w:rFonts w:ascii="Cambria" w:eastAsia="Cambria" w:hAnsi="Cambria" w:cs="Cambria"/>
        </w:rPr>
        <w:t xml:space="preserve"> (Ubuntu) or </w:t>
      </w:r>
      <w:r>
        <w:rPr>
          <w:rFonts w:ascii="Roboto Mono" w:eastAsia="Roboto Mono" w:hAnsi="Roboto Mono" w:cs="Roboto Mono"/>
        </w:rPr>
        <w:t>sudo yum install httpd</w:t>
      </w:r>
      <w:r>
        <w:rPr>
          <w:rFonts w:ascii="Cambria" w:eastAsia="Cambria" w:hAnsi="Cambria" w:cs="Cambria"/>
        </w:rPr>
        <w:t xml:space="preserve"> (Amazon Linux).</w:t>
      </w:r>
    </w:p>
    <w:p w14:paraId="035A874E" w14:textId="77777777" w:rsidR="00B90630" w:rsidRDefault="00000000">
      <w:pPr>
        <w:numPr>
          <w:ilvl w:val="0"/>
          <w:numId w:val="11"/>
        </w:numPr>
        <w:spacing w:after="240"/>
        <w:rPr>
          <w:rFonts w:ascii="Cambria" w:eastAsia="Cambria" w:hAnsi="Cambria" w:cs="Cambria"/>
        </w:rPr>
      </w:pPr>
      <w:r>
        <w:rPr>
          <w:rFonts w:ascii="Cambria" w:eastAsia="Cambria" w:hAnsi="Cambria" w:cs="Cambria"/>
        </w:rPr>
        <w:t xml:space="preserve">For Nginx: </w:t>
      </w:r>
      <w:r>
        <w:rPr>
          <w:rFonts w:ascii="Roboto Mono" w:eastAsia="Roboto Mono" w:hAnsi="Roboto Mono" w:cs="Roboto Mono"/>
        </w:rPr>
        <w:t>sudo apt-get install nginx</w:t>
      </w:r>
      <w:r>
        <w:rPr>
          <w:rFonts w:ascii="Cambria" w:eastAsia="Cambria" w:hAnsi="Cambria" w:cs="Cambria"/>
        </w:rPr>
        <w:t xml:space="preserve"> (Ubuntu) or </w:t>
      </w:r>
      <w:r>
        <w:rPr>
          <w:rFonts w:ascii="Roboto Mono" w:eastAsia="Roboto Mono" w:hAnsi="Roboto Mono" w:cs="Roboto Mono"/>
        </w:rPr>
        <w:t>sudo yum install nginx</w:t>
      </w:r>
      <w:r>
        <w:rPr>
          <w:rFonts w:ascii="Cambria" w:eastAsia="Cambria" w:hAnsi="Cambria" w:cs="Cambria"/>
        </w:rPr>
        <w:t xml:space="preserve"> (Amazon Linux).</w:t>
      </w:r>
    </w:p>
    <w:p w14:paraId="43057D93" w14:textId="77777777" w:rsidR="00B90630" w:rsidRDefault="00B90630">
      <w:pPr>
        <w:ind w:left="720"/>
        <w:rPr>
          <w:rFonts w:ascii="Cambria" w:eastAsia="Cambria" w:hAnsi="Cambria" w:cs="Cambria"/>
        </w:rPr>
      </w:pPr>
    </w:p>
    <w:p w14:paraId="44AF39C2" w14:textId="77777777" w:rsidR="00B90630" w:rsidRDefault="00B90630">
      <w:pPr>
        <w:ind w:left="720"/>
        <w:rPr>
          <w:rFonts w:ascii="Cambria" w:eastAsia="Cambria" w:hAnsi="Cambria" w:cs="Cambria"/>
        </w:rPr>
      </w:pPr>
    </w:p>
    <w:p w14:paraId="11479AA6" w14:textId="77777777" w:rsidR="00B90630" w:rsidRDefault="00000000">
      <w:pPr>
        <w:rPr>
          <w:rFonts w:ascii="Cambria" w:eastAsia="Cambria" w:hAnsi="Cambria" w:cs="Cambria"/>
        </w:rPr>
      </w:pPr>
      <w:r>
        <w:rPr>
          <w:rFonts w:ascii="Cambria" w:eastAsia="Cambria" w:hAnsi="Cambria" w:cs="Cambria"/>
        </w:rPr>
        <w:t xml:space="preserve">                              </w:t>
      </w:r>
      <w:r>
        <w:rPr>
          <w:rFonts w:ascii="Cambria" w:eastAsia="Cambria" w:hAnsi="Cambria" w:cs="Cambria"/>
          <w:noProof/>
        </w:rPr>
        <w:drawing>
          <wp:inline distT="114300" distB="114300" distL="114300" distR="114300" wp14:anchorId="2B15E9E3" wp14:editId="02BA61F8">
            <wp:extent cx="3663787" cy="3090778"/>
            <wp:effectExtent l="0" t="0" r="0" b="0"/>
            <wp:docPr id="18498828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3663787" cy="3090778"/>
                    </a:xfrm>
                    <a:prstGeom prst="rect">
                      <a:avLst/>
                    </a:prstGeom>
                    <a:ln/>
                  </pic:spPr>
                </pic:pic>
              </a:graphicData>
            </a:graphic>
          </wp:inline>
        </w:drawing>
      </w:r>
    </w:p>
    <w:p w14:paraId="03049D9D" w14:textId="77777777" w:rsidR="00B90630" w:rsidRDefault="00B90630">
      <w:pPr>
        <w:rPr>
          <w:rFonts w:ascii="Cambria" w:eastAsia="Cambria" w:hAnsi="Cambria" w:cs="Cambria"/>
        </w:rPr>
      </w:pPr>
    </w:p>
    <w:p w14:paraId="631F3233" w14:textId="77777777" w:rsidR="00B90630" w:rsidRDefault="00B90630">
      <w:pPr>
        <w:rPr>
          <w:rFonts w:ascii="Cambria" w:eastAsia="Cambria" w:hAnsi="Cambria" w:cs="Cambria"/>
        </w:rPr>
      </w:pPr>
    </w:p>
    <w:p w14:paraId="3ED5C824" w14:textId="77777777" w:rsidR="00B90630" w:rsidRDefault="00000000">
      <w:pPr>
        <w:rPr>
          <w:rFonts w:ascii="Cambria" w:eastAsia="Cambria" w:hAnsi="Cambria" w:cs="Cambria"/>
        </w:rPr>
      </w:pPr>
      <w:r>
        <w:rPr>
          <w:rFonts w:ascii="Cambria" w:eastAsia="Cambria" w:hAnsi="Cambria" w:cs="Cambria"/>
          <w:noProof/>
        </w:rPr>
        <w:lastRenderedPageBreak/>
        <w:drawing>
          <wp:inline distT="114300" distB="114300" distL="114300" distR="114300" wp14:anchorId="434D0990" wp14:editId="7D74A211">
            <wp:extent cx="4995863" cy="800619"/>
            <wp:effectExtent l="0" t="0" r="0" b="0"/>
            <wp:docPr id="18498828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4995863" cy="800619"/>
                    </a:xfrm>
                    <a:prstGeom prst="rect">
                      <a:avLst/>
                    </a:prstGeom>
                    <a:ln/>
                  </pic:spPr>
                </pic:pic>
              </a:graphicData>
            </a:graphic>
          </wp:inline>
        </w:drawing>
      </w:r>
      <w:r>
        <w:rPr>
          <w:rFonts w:ascii="Cambria" w:eastAsia="Cambria" w:hAnsi="Cambria" w:cs="Cambria"/>
          <w:noProof/>
        </w:rPr>
        <w:drawing>
          <wp:inline distT="114300" distB="114300" distL="114300" distR="114300" wp14:anchorId="7E7A6553" wp14:editId="388E2ACC">
            <wp:extent cx="4033838" cy="769129"/>
            <wp:effectExtent l="0" t="0" r="0" b="0"/>
            <wp:docPr id="18498828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4033838" cy="769129"/>
                    </a:xfrm>
                    <a:prstGeom prst="rect">
                      <a:avLst/>
                    </a:prstGeom>
                    <a:ln/>
                  </pic:spPr>
                </pic:pic>
              </a:graphicData>
            </a:graphic>
          </wp:inline>
        </w:drawing>
      </w:r>
      <w:r>
        <w:rPr>
          <w:rFonts w:ascii="Cambria" w:eastAsia="Cambria" w:hAnsi="Cambria" w:cs="Cambria"/>
          <w:noProof/>
        </w:rPr>
        <w:drawing>
          <wp:inline distT="114300" distB="114300" distL="114300" distR="114300" wp14:anchorId="410CA183" wp14:editId="1C9CEA6B">
            <wp:extent cx="5110163" cy="916362"/>
            <wp:effectExtent l="0" t="0" r="0" b="0"/>
            <wp:docPr id="18498828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110163" cy="916362"/>
                    </a:xfrm>
                    <a:prstGeom prst="rect">
                      <a:avLst/>
                    </a:prstGeom>
                    <a:ln/>
                  </pic:spPr>
                </pic:pic>
              </a:graphicData>
            </a:graphic>
          </wp:inline>
        </w:drawing>
      </w:r>
    </w:p>
    <w:p w14:paraId="2A6BCFFE" w14:textId="77777777" w:rsidR="00B90630" w:rsidRDefault="00B90630">
      <w:pPr>
        <w:rPr>
          <w:rFonts w:ascii="Cambria" w:eastAsia="Cambria" w:hAnsi="Cambria" w:cs="Cambria"/>
        </w:rPr>
      </w:pPr>
    </w:p>
    <w:p w14:paraId="0516FE9F" w14:textId="77777777" w:rsidR="00B90630" w:rsidRDefault="00000000">
      <w:pPr>
        <w:rPr>
          <w:rFonts w:ascii="Cambria" w:eastAsia="Cambria" w:hAnsi="Cambria" w:cs="Cambria"/>
          <w:b/>
        </w:rPr>
      </w:pPr>
      <w:r>
        <w:rPr>
          <w:rFonts w:ascii="Cambria" w:eastAsia="Cambria" w:hAnsi="Cambria" w:cs="Cambria"/>
          <w:b/>
        </w:rPr>
        <w:t>Upload Website Files Using MobaXterm</w:t>
      </w:r>
    </w:p>
    <w:p w14:paraId="5E32C7D7" w14:textId="77777777" w:rsidR="00B90630" w:rsidRDefault="00B90630">
      <w:pPr>
        <w:rPr>
          <w:b/>
        </w:rPr>
      </w:pPr>
    </w:p>
    <w:p w14:paraId="5D297824" w14:textId="77777777" w:rsidR="00B90630" w:rsidRDefault="00000000">
      <w:pPr>
        <w:numPr>
          <w:ilvl w:val="0"/>
          <w:numId w:val="26"/>
        </w:numPr>
      </w:pPr>
      <w:r>
        <w:t>Use MobaXterm’s SFTP functionality to transfer website files to the EC2 instance.</w:t>
      </w:r>
    </w:p>
    <w:p w14:paraId="1AF2F2A5" w14:textId="77777777" w:rsidR="00B90630" w:rsidRDefault="00000000">
      <w:pPr>
        <w:numPr>
          <w:ilvl w:val="0"/>
          <w:numId w:val="26"/>
        </w:numPr>
        <w:rPr>
          <w:b/>
        </w:rPr>
      </w:pPr>
      <w:r>
        <w:t xml:space="preserve">Navigate to the </w:t>
      </w:r>
      <w:r>
        <w:rPr>
          <w:rFonts w:ascii="Roboto Mono" w:eastAsia="Roboto Mono" w:hAnsi="Roboto Mono" w:cs="Roboto Mono"/>
        </w:rPr>
        <w:t>/var/www/html</w:t>
      </w:r>
      <w:r>
        <w:t xml:space="preserve"> directory (or the relevant directory for Nginx) and upload the files.</w:t>
      </w:r>
    </w:p>
    <w:p w14:paraId="75535730" w14:textId="77777777" w:rsidR="00B90630" w:rsidRDefault="00000000">
      <w:pPr>
        <w:rPr>
          <w:b/>
        </w:rPr>
      </w:pPr>
      <w:r>
        <w:rPr>
          <w:b/>
        </w:rPr>
        <w:br/>
      </w:r>
    </w:p>
    <w:p w14:paraId="1944D5EF" w14:textId="77777777" w:rsidR="00B90630" w:rsidRDefault="00000000">
      <w:pPr>
        <w:rPr>
          <w:b/>
        </w:rPr>
      </w:pPr>
      <w:r>
        <w:rPr>
          <w:b/>
          <w:noProof/>
        </w:rPr>
        <w:drawing>
          <wp:inline distT="114300" distB="114300" distL="114300" distR="114300" wp14:anchorId="4AD9DDD1" wp14:editId="231F77B0">
            <wp:extent cx="3805238" cy="682361"/>
            <wp:effectExtent l="0" t="0" r="0" b="0"/>
            <wp:docPr id="18498828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3805238" cy="682361"/>
                    </a:xfrm>
                    <a:prstGeom prst="rect">
                      <a:avLst/>
                    </a:prstGeom>
                    <a:ln/>
                  </pic:spPr>
                </pic:pic>
              </a:graphicData>
            </a:graphic>
          </wp:inline>
        </w:drawing>
      </w:r>
      <w:r>
        <w:rPr>
          <w:b/>
          <w:noProof/>
        </w:rPr>
        <w:drawing>
          <wp:inline distT="114300" distB="114300" distL="114300" distR="114300" wp14:anchorId="093F6FD6" wp14:editId="61B21080">
            <wp:extent cx="3793829" cy="334392"/>
            <wp:effectExtent l="0" t="0" r="0" b="0"/>
            <wp:docPr id="18498828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3793829" cy="334392"/>
                    </a:xfrm>
                    <a:prstGeom prst="rect">
                      <a:avLst/>
                    </a:prstGeom>
                    <a:ln/>
                  </pic:spPr>
                </pic:pic>
              </a:graphicData>
            </a:graphic>
          </wp:inline>
        </w:drawing>
      </w:r>
    </w:p>
    <w:p w14:paraId="00CFF14B" w14:textId="77777777" w:rsidR="00B90630" w:rsidRDefault="00B90630">
      <w:pPr>
        <w:rPr>
          <w:rFonts w:ascii="Cambria" w:eastAsia="Cambria" w:hAnsi="Cambria" w:cs="Cambria"/>
        </w:rPr>
      </w:pPr>
    </w:p>
    <w:p w14:paraId="446877F4" w14:textId="77777777" w:rsidR="00B90630" w:rsidRDefault="00000000">
      <w:pPr>
        <w:rPr>
          <w:rFonts w:ascii="Cambria" w:eastAsia="Cambria" w:hAnsi="Cambria" w:cs="Cambria"/>
        </w:rPr>
      </w:pPr>
      <w:r>
        <w:rPr>
          <w:rFonts w:ascii="Cambria" w:eastAsia="Cambria" w:hAnsi="Cambria" w:cs="Cambria"/>
          <w:noProof/>
        </w:rPr>
        <w:drawing>
          <wp:inline distT="114300" distB="114300" distL="114300" distR="114300" wp14:anchorId="072FDB57" wp14:editId="51FE4E1A">
            <wp:extent cx="3224213" cy="1219414"/>
            <wp:effectExtent l="0" t="0" r="0" b="0"/>
            <wp:docPr id="18498828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3224213" cy="1219414"/>
                    </a:xfrm>
                    <a:prstGeom prst="rect">
                      <a:avLst/>
                    </a:prstGeom>
                    <a:ln/>
                  </pic:spPr>
                </pic:pic>
              </a:graphicData>
            </a:graphic>
          </wp:inline>
        </w:drawing>
      </w:r>
    </w:p>
    <w:p w14:paraId="76CE9DD6" w14:textId="77777777" w:rsidR="00B90630" w:rsidRDefault="00B90630">
      <w:pPr>
        <w:spacing w:before="240" w:after="240"/>
        <w:ind w:left="720"/>
        <w:rPr>
          <w:rFonts w:ascii="Cambria" w:eastAsia="Cambria" w:hAnsi="Cambria" w:cs="Cambria"/>
        </w:rPr>
      </w:pPr>
    </w:p>
    <w:p w14:paraId="6F8A0A02" w14:textId="77777777" w:rsidR="00B90630" w:rsidRDefault="00000000">
      <w:pPr>
        <w:numPr>
          <w:ilvl w:val="0"/>
          <w:numId w:val="27"/>
        </w:numPr>
        <w:spacing w:before="240"/>
        <w:rPr>
          <w:rFonts w:ascii="Cambria" w:eastAsia="Cambria" w:hAnsi="Cambria" w:cs="Cambria"/>
        </w:rPr>
      </w:pPr>
      <w:r>
        <w:rPr>
          <w:rFonts w:ascii="Cambria" w:eastAsia="Cambria" w:hAnsi="Cambria" w:cs="Cambria"/>
          <w:b/>
        </w:rPr>
        <w:t>Activity 5.3 : Launch Flask Application</w:t>
      </w:r>
    </w:p>
    <w:p w14:paraId="1DAEE4E4" w14:textId="77777777" w:rsidR="00B90630" w:rsidRDefault="00000000">
      <w:pPr>
        <w:numPr>
          <w:ilvl w:val="1"/>
          <w:numId w:val="27"/>
        </w:numPr>
        <w:spacing w:after="240"/>
        <w:rPr>
          <w:rFonts w:ascii="Cambria" w:eastAsia="Cambria" w:hAnsi="Cambria" w:cs="Cambria"/>
        </w:rPr>
      </w:pPr>
      <w:r>
        <w:rPr>
          <w:rFonts w:ascii="Cambria" w:eastAsia="Cambria" w:hAnsi="Cambria" w:cs="Cambria"/>
        </w:rPr>
        <w:t>Run the Flask app on the EC2 instance through the SSH session to serve the FreshBasket frontend.</w:t>
      </w:r>
    </w:p>
    <w:p w14:paraId="598FC389" w14:textId="77777777" w:rsidR="00B90630" w:rsidRDefault="00B90630">
      <w:pPr>
        <w:rPr>
          <w:rFonts w:ascii="Cambria" w:eastAsia="Cambria" w:hAnsi="Cambria" w:cs="Cambria"/>
        </w:rPr>
      </w:pPr>
    </w:p>
    <w:p w14:paraId="7B4D4E42" w14:textId="77777777" w:rsidR="00B90630" w:rsidRDefault="00B90630">
      <w:pPr>
        <w:rPr>
          <w:rFonts w:ascii="Cambria" w:eastAsia="Cambria" w:hAnsi="Cambria" w:cs="Cambria"/>
        </w:rPr>
      </w:pPr>
    </w:p>
    <w:p w14:paraId="5FC044F8" w14:textId="77777777" w:rsidR="00B90630" w:rsidRDefault="00B90630">
      <w:pPr>
        <w:rPr>
          <w:rFonts w:ascii="Cambria" w:eastAsia="Cambria" w:hAnsi="Cambria" w:cs="Cambria"/>
        </w:rPr>
      </w:pPr>
    </w:p>
    <w:p w14:paraId="6E22B5D5" w14:textId="77777777" w:rsidR="00B90630" w:rsidRDefault="00000000">
      <w:pPr>
        <w:spacing w:before="240" w:after="240"/>
        <w:rPr>
          <w:rFonts w:ascii="Cambria" w:eastAsia="Cambria" w:hAnsi="Cambria" w:cs="Cambria"/>
          <w:b/>
          <w:sz w:val="32"/>
          <w:szCs w:val="32"/>
        </w:rPr>
      </w:pPr>
      <w:r>
        <w:rPr>
          <w:rFonts w:ascii="Cambria" w:eastAsia="Cambria" w:hAnsi="Cambria" w:cs="Cambria"/>
          <w:b/>
          <w:sz w:val="32"/>
          <w:szCs w:val="32"/>
        </w:rPr>
        <w:lastRenderedPageBreak/>
        <w:t>Milestone 6: Testing and Deployment</w:t>
      </w:r>
    </w:p>
    <w:p w14:paraId="44A6A11E" w14:textId="77777777" w:rsidR="00B90630" w:rsidRDefault="00000000">
      <w:pPr>
        <w:numPr>
          <w:ilvl w:val="0"/>
          <w:numId w:val="30"/>
        </w:numPr>
        <w:spacing w:before="240"/>
        <w:rPr>
          <w:rFonts w:ascii="Cambria" w:eastAsia="Cambria" w:hAnsi="Cambria" w:cs="Cambria"/>
        </w:rPr>
      </w:pPr>
      <w:r>
        <w:rPr>
          <w:rFonts w:ascii="Cambria" w:eastAsia="Cambria" w:hAnsi="Cambria" w:cs="Cambria"/>
          <w:b/>
        </w:rPr>
        <w:t>Activity 6.1: Functional Testing</w:t>
      </w:r>
    </w:p>
    <w:p w14:paraId="477FD5BD" w14:textId="77777777" w:rsidR="00B90630" w:rsidRDefault="00000000">
      <w:pPr>
        <w:numPr>
          <w:ilvl w:val="1"/>
          <w:numId w:val="30"/>
        </w:numPr>
        <w:rPr>
          <w:rFonts w:ascii="Cambria" w:eastAsia="Cambria" w:hAnsi="Cambria" w:cs="Cambria"/>
        </w:rPr>
      </w:pPr>
      <w:r>
        <w:rPr>
          <w:rFonts w:ascii="Cambria" w:eastAsia="Cambria" w:hAnsi="Cambria" w:cs="Cambria"/>
        </w:rPr>
        <w:t>Test the FreshBasket application for functionality, including database interactions and frontend features.</w:t>
      </w:r>
    </w:p>
    <w:p w14:paraId="0E378556" w14:textId="77777777" w:rsidR="00B90630" w:rsidRDefault="00000000">
      <w:pPr>
        <w:numPr>
          <w:ilvl w:val="1"/>
          <w:numId w:val="30"/>
        </w:numPr>
        <w:rPr>
          <w:rFonts w:ascii="Cambria" w:eastAsia="Cambria" w:hAnsi="Cambria" w:cs="Cambria"/>
        </w:rPr>
      </w:pPr>
      <w:r>
        <w:rPr>
          <w:rFonts w:ascii="Cambria" w:eastAsia="Cambria" w:hAnsi="Cambria" w:cs="Cambria"/>
        </w:rPr>
        <w:t xml:space="preserve">Run the Flask app </w:t>
      </w:r>
      <w:r>
        <w:rPr>
          <w:rFonts w:ascii="Cambria" w:eastAsia="Cambria" w:hAnsi="Cambria" w:cs="Cambria"/>
          <w:b/>
        </w:rPr>
        <w:t>python3 app.py</w:t>
      </w:r>
    </w:p>
    <w:p w14:paraId="0302E746" w14:textId="77777777" w:rsidR="00B90630" w:rsidRDefault="00000000">
      <w:pPr>
        <w:numPr>
          <w:ilvl w:val="1"/>
          <w:numId w:val="30"/>
        </w:numPr>
        <w:rPr>
          <w:rFonts w:ascii="Cambria" w:eastAsia="Cambria" w:hAnsi="Cambria" w:cs="Cambria"/>
        </w:rPr>
      </w:pPr>
      <w:r>
        <w:rPr>
          <w:rFonts w:ascii="Cambria" w:eastAsia="Cambria" w:hAnsi="Cambria" w:cs="Cambria"/>
        </w:rPr>
        <w:t xml:space="preserve">It will give you the link </w:t>
      </w:r>
    </w:p>
    <w:p w14:paraId="216F104B" w14:textId="77777777" w:rsidR="00B90630" w:rsidRDefault="00000000">
      <w:pPr>
        <w:numPr>
          <w:ilvl w:val="1"/>
          <w:numId w:val="30"/>
        </w:numPr>
        <w:spacing w:after="240"/>
        <w:rPr>
          <w:rFonts w:ascii="Cambria" w:eastAsia="Cambria" w:hAnsi="Cambria" w:cs="Cambria"/>
          <w:b/>
        </w:rPr>
      </w:pPr>
      <w:r>
        <w:rPr>
          <w:rFonts w:ascii="Cambria" w:eastAsia="Cambria" w:hAnsi="Cambria" w:cs="Cambria"/>
          <w:b/>
          <w:noProof/>
        </w:rPr>
        <w:drawing>
          <wp:inline distT="114300" distB="114300" distL="114300" distR="114300" wp14:anchorId="24072FD0" wp14:editId="42C1F569">
            <wp:extent cx="3197776" cy="853542"/>
            <wp:effectExtent l="0" t="0" r="0" b="0"/>
            <wp:docPr id="18498828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3197776" cy="853542"/>
                    </a:xfrm>
                    <a:prstGeom prst="rect">
                      <a:avLst/>
                    </a:prstGeom>
                    <a:ln/>
                  </pic:spPr>
                </pic:pic>
              </a:graphicData>
            </a:graphic>
          </wp:inline>
        </w:drawing>
      </w:r>
    </w:p>
    <w:p w14:paraId="3CD0D900" w14:textId="77777777" w:rsidR="00B90630" w:rsidRDefault="00B90630">
      <w:pPr>
        <w:spacing w:before="240" w:after="240"/>
        <w:ind w:left="1440"/>
        <w:rPr>
          <w:rFonts w:ascii="Cambria" w:eastAsia="Cambria" w:hAnsi="Cambria" w:cs="Cambria"/>
          <w:b/>
        </w:rPr>
      </w:pPr>
    </w:p>
    <w:p w14:paraId="3321B7FB" w14:textId="77777777" w:rsidR="00B90630" w:rsidRDefault="00000000">
      <w:pPr>
        <w:numPr>
          <w:ilvl w:val="0"/>
          <w:numId w:val="30"/>
        </w:numPr>
        <w:spacing w:before="240"/>
        <w:rPr>
          <w:rFonts w:ascii="Cambria" w:eastAsia="Cambria" w:hAnsi="Cambria" w:cs="Cambria"/>
        </w:rPr>
      </w:pPr>
      <w:r>
        <w:rPr>
          <w:rFonts w:ascii="Cambria" w:eastAsia="Cambria" w:hAnsi="Cambria" w:cs="Cambria"/>
          <w:b/>
        </w:rPr>
        <w:t>Activity 6.2: Deployment</w:t>
      </w:r>
    </w:p>
    <w:p w14:paraId="2F9BF000" w14:textId="77777777" w:rsidR="00B90630" w:rsidRDefault="00000000">
      <w:pPr>
        <w:numPr>
          <w:ilvl w:val="1"/>
          <w:numId w:val="30"/>
        </w:numPr>
        <w:spacing w:after="240"/>
        <w:rPr>
          <w:rFonts w:ascii="Cambria" w:eastAsia="Cambria" w:hAnsi="Cambria" w:cs="Cambria"/>
        </w:rPr>
      </w:pPr>
      <w:r>
        <w:rPr>
          <w:rFonts w:ascii="Cambria" w:eastAsia="Cambria" w:hAnsi="Cambria" w:cs="Cambria"/>
        </w:rPr>
        <w:t>Deploy the application in a production environment, ensuring high availability and performance.</w:t>
      </w:r>
    </w:p>
    <w:p w14:paraId="0C530559" w14:textId="77777777" w:rsidR="00B90630" w:rsidRDefault="00000000">
      <w:pPr>
        <w:spacing w:before="240" w:after="240"/>
        <w:ind w:left="720"/>
        <w:rPr>
          <w:rFonts w:ascii="Cambria" w:eastAsia="Cambria" w:hAnsi="Cambria" w:cs="Cambria"/>
        </w:rPr>
      </w:pPr>
      <w:r>
        <w:rPr>
          <w:rFonts w:ascii="Cambria" w:eastAsia="Cambria" w:hAnsi="Cambria" w:cs="Cambria"/>
        </w:rPr>
        <w:t>Click on the link above and it will take you to the webpage:</w:t>
      </w:r>
    </w:p>
    <w:p w14:paraId="6800D689" w14:textId="77777777" w:rsidR="00B90630" w:rsidRDefault="00000000">
      <w:pPr>
        <w:spacing w:before="240" w:after="240"/>
        <w:ind w:left="720"/>
        <w:rPr>
          <w:rFonts w:ascii="Cambria" w:eastAsia="Cambria" w:hAnsi="Cambria" w:cs="Cambria"/>
          <w:b/>
        </w:rPr>
      </w:pPr>
      <w:r>
        <w:rPr>
          <w:rFonts w:ascii="Cambria" w:eastAsia="Cambria" w:hAnsi="Cambria" w:cs="Cambria"/>
          <w:b/>
        </w:rPr>
        <w:t>home:</w:t>
      </w:r>
      <w:r>
        <w:rPr>
          <w:rFonts w:ascii="Cambria" w:eastAsia="Cambria" w:hAnsi="Cambria" w:cs="Cambria"/>
          <w:b/>
        </w:rPr>
        <w:br/>
      </w:r>
      <w:r>
        <w:rPr>
          <w:rFonts w:ascii="Cambria" w:eastAsia="Cambria" w:hAnsi="Cambria" w:cs="Cambria"/>
          <w:b/>
          <w:noProof/>
        </w:rPr>
        <w:drawing>
          <wp:inline distT="114300" distB="114300" distL="114300" distR="114300" wp14:anchorId="25F0957D" wp14:editId="19A395CF">
            <wp:extent cx="5943600" cy="3187700"/>
            <wp:effectExtent l="0" t="0" r="0" b="0"/>
            <wp:docPr id="18498828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5943600" cy="3187700"/>
                    </a:xfrm>
                    <a:prstGeom prst="rect">
                      <a:avLst/>
                    </a:prstGeom>
                    <a:ln/>
                  </pic:spPr>
                </pic:pic>
              </a:graphicData>
            </a:graphic>
          </wp:inline>
        </w:drawing>
      </w:r>
    </w:p>
    <w:p w14:paraId="0333303F" w14:textId="77777777" w:rsidR="00B90630" w:rsidRDefault="00B90630">
      <w:pPr>
        <w:spacing w:before="240" w:after="240"/>
        <w:ind w:left="720"/>
        <w:rPr>
          <w:rFonts w:ascii="Cambria" w:eastAsia="Cambria" w:hAnsi="Cambria" w:cs="Cambria"/>
        </w:rPr>
      </w:pPr>
    </w:p>
    <w:p w14:paraId="5DCE98A2" w14:textId="77777777" w:rsidR="00B90630" w:rsidRDefault="00B90630">
      <w:pPr>
        <w:spacing w:before="240" w:after="240"/>
        <w:ind w:left="720"/>
        <w:rPr>
          <w:rFonts w:ascii="Cambria" w:eastAsia="Cambria" w:hAnsi="Cambria" w:cs="Cambria"/>
        </w:rPr>
      </w:pPr>
    </w:p>
    <w:p w14:paraId="59C25E16"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33B6DEEC" wp14:editId="0992CA78">
            <wp:extent cx="5943600" cy="2324999"/>
            <wp:effectExtent l="0" t="0" r="0" b="0"/>
            <wp:docPr id="184988282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b="9811"/>
                    <a:stretch>
                      <a:fillRect/>
                    </a:stretch>
                  </pic:blipFill>
                  <pic:spPr>
                    <a:xfrm>
                      <a:off x="0" y="0"/>
                      <a:ext cx="5943600" cy="2324999"/>
                    </a:xfrm>
                    <a:prstGeom prst="rect">
                      <a:avLst/>
                    </a:prstGeom>
                    <a:ln/>
                  </pic:spPr>
                </pic:pic>
              </a:graphicData>
            </a:graphic>
          </wp:inline>
        </w:drawing>
      </w:r>
    </w:p>
    <w:p w14:paraId="10A05DAB" w14:textId="77777777" w:rsidR="00B90630"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14:anchorId="5F6E230D" wp14:editId="1F43922D">
            <wp:extent cx="5943600" cy="1308100"/>
            <wp:effectExtent l="0" t="0" r="0" b="0"/>
            <wp:docPr id="18498828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1"/>
                    <a:srcRect/>
                    <a:stretch>
                      <a:fillRect/>
                    </a:stretch>
                  </pic:blipFill>
                  <pic:spPr>
                    <a:xfrm>
                      <a:off x="0" y="0"/>
                      <a:ext cx="5943600" cy="1308100"/>
                    </a:xfrm>
                    <a:prstGeom prst="rect">
                      <a:avLst/>
                    </a:prstGeom>
                    <a:ln/>
                  </pic:spPr>
                </pic:pic>
              </a:graphicData>
            </a:graphic>
          </wp:inline>
        </w:drawing>
      </w:r>
    </w:p>
    <w:p w14:paraId="73361D45" w14:textId="77777777" w:rsidR="00B90630" w:rsidRDefault="00B90630">
      <w:pPr>
        <w:spacing w:before="240" w:after="240"/>
        <w:rPr>
          <w:rFonts w:ascii="Cambria" w:eastAsia="Cambria" w:hAnsi="Cambria" w:cs="Cambria"/>
        </w:rPr>
      </w:pPr>
    </w:p>
    <w:p w14:paraId="7E0DCA16" w14:textId="77777777" w:rsidR="00B90630" w:rsidRDefault="00000000">
      <w:pPr>
        <w:spacing w:before="240" w:after="240"/>
        <w:rPr>
          <w:rFonts w:ascii="Cambria" w:eastAsia="Cambria" w:hAnsi="Cambria" w:cs="Cambria"/>
          <w:b/>
        </w:rPr>
      </w:pPr>
      <w:r>
        <w:rPr>
          <w:rFonts w:ascii="Cambria" w:eastAsia="Cambria" w:hAnsi="Cambria" w:cs="Cambria"/>
          <w:b/>
        </w:rPr>
        <w:t>Register:</w:t>
      </w:r>
      <w:r>
        <w:rPr>
          <w:rFonts w:ascii="Cambria" w:eastAsia="Cambria" w:hAnsi="Cambria" w:cs="Cambria"/>
          <w:b/>
        </w:rPr>
        <w:br/>
      </w:r>
      <w:r>
        <w:rPr>
          <w:rFonts w:ascii="Cambria" w:eastAsia="Cambria" w:hAnsi="Cambria" w:cs="Cambria"/>
          <w:b/>
          <w:noProof/>
        </w:rPr>
        <w:drawing>
          <wp:inline distT="114300" distB="114300" distL="114300" distR="114300" wp14:anchorId="7E4B83C3" wp14:editId="320AD19E">
            <wp:extent cx="5943600" cy="2908300"/>
            <wp:effectExtent l="0" t="0" r="0" b="0"/>
            <wp:docPr id="18498828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a:stretch>
                      <a:fillRect/>
                    </a:stretch>
                  </pic:blipFill>
                  <pic:spPr>
                    <a:xfrm>
                      <a:off x="0" y="0"/>
                      <a:ext cx="5943600" cy="2908300"/>
                    </a:xfrm>
                    <a:prstGeom prst="rect">
                      <a:avLst/>
                    </a:prstGeom>
                    <a:ln/>
                  </pic:spPr>
                </pic:pic>
              </a:graphicData>
            </a:graphic>
          </wp:inline>
        </w:drawing>
      </w:r>
    </w:p>
    <w:p w14:paraId="720EAF17" w14:textId="77777777" w:rsidR="00B90630"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14:anchorId="641864F3" wp14:editId="16E5B438">
            <wp:extent cx="5943600" cy="952500"/>
            <wp:effectExtent l="0" t="0" r="0" b="0"/>
            <wp:docPr id="18498828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a:stretch>
                      <a:fillRect/>
                    </a:stretch>
                  </pic:blipFill>
                  <pic:spPr>
                    <a:xfrm>
                      <a:off x="0" y="0"/>
                      <a:ext cx="5943600" cy="952500"/>
                    </a:xfrm>
                    <a:prstGeom prst="rect">
                      <a:avLst/>
                    </a:prstGeom>
                    <a:ln/>
                  </pic:spPr>
                </pic:pic>
              </a:graphicData>
            </a:graphic>
          </wp:inline>
        </w:drawing>
      </w:r>
    </w:p>
    <w:p w14:paraId="3860045C" w14:textId="77777777" w:rsidR="00B90630" w:rsidRDefault="00B90630">
      <w:pPr>
        <w:spacing w:before="240" w:after="240"/>
        <w:rPr>
          <w:rFonts w:ascii="Cambria" w:eastAsia="Cambria" w:hAnsi="Cambria" w:cs="Cambria"/>
        </w:rPr>
      </w:pPr>
    </w:p>
    <w:p w14:paraId="569412C4" w14:textId="77777777" w:rsidR="00B90630" w:rsidRDefault="00000000">
      <w:pPr>
        <w:spacing w:before="240" w:after="240"/>
        <w:rPr>
          <w:rFonts w:ascii="Cambria" w:eastAsia="Cambria" w:hAnsi="Cambria" w:cs="Cambria"/>
          <w:b/>
        </w:rPr>
      </w:pPr>
      <w:r>
        <w:rPr>
          <w:rFonts w:ascii="Cambria" w:eastAsia="Cambria" w:hAnsi="Cambria" w:cs="Cambria"/>
          <w:b/>
        </w:rPr>
        <w:t xml:space="preserve">Login: </w:t>
      </w:r>
      <w:r>
        <w:rPr>
          <w:rFonts w:ascii="Cambria" w:eastAsia="Cambria" w:hAnsi="Cambria" w:cs="Cambria"/>
          <w:b/>
        </w:rPr>
        <w:br/>
      </w:r>
      <w:r>
        <w:rPr>
          <w:rFonts w:ascii="Cambria" w:eastAsia="Cambria" w:hAnsi="Cambria" w:cs="Cambria"/>
          <w:b/>
          <w:noProof/>
        </w:rPr>
        <w:drawing>
          <wp:inline distT="114300" distB="114300" distL="114300" distR="114300" wp14:anchorId="053F7814" wp14:editId="6EEE3F6D">
            <wp:extent cx="5943600" cy="2565400"/>
            <wp:effectExtent l="0" t="0" r="0" b="0"/>
            <wp:docPr id="184988281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5943600" cy="2565400"/>
                    </a:xfrm>
                    <a:prstGeom prst="rect">
                      <a:avLst/>
                    </a:prstGeom>
                    <a:ln/>
                  </pic:spPr>
                </pic:pic>
              </a:graphicData>
            </a:graphic>
          </wp:inline>
        </w:drawing>
      </w:r>
      <w:r>
        <w:rPr>
          <w:rFonts w:ascii="Cambria" w:eastAsia="Cambria" w:hAnsi="Cambria" w:cs="Cambria"/>
          <w:b/>
        </w:rPr>
        <w:br/>
      </w:r>
      <w:r>
        <w:rPr>
          <w:rFonts w:ascii="Cambria" w:eastAsia="Cambria" w:hAnsi="Cambria" w:cs="Cambria"/>
          <w:b/>
        </w:rPr>
        <w:br/>
      </w:r>
    </w:p>
    <w:p w14:paraId="09A0BEC6" w14:textId="77777777" w:rsidR="00B90630" w:rsidRDefault="00B90630">
      <w:pPr>
        <w:spacing w:before="240" w:after="240"/>
        <w:rPr>
          <w:rFonts w:ascii="Cambria" w:eastAsia="Cambria" w:hAnsi="Cambria" w:cs="Cambria"/>
          <w:b/>
        </w:rPr>
      </w:pPr>
    </w:p>
    <w:p w14:paraId="76C37609" w14:textId="77777777" w:rsidR="00B90630" w:rsidRDefault="00000000">
      <w:pPr>
        <w:spacing w:before="240" w:after="240"/>
        <w:rPr>
          <w:rFonts w:ascii="Cambria" w:eastAsia="Cambria" w:hAnsi="Cambria" w:cs="Cambria"/>
          <w:b/>
        </w:rPr>
      </w:pPr>
      <w:r>
        <w:rPr>
          <w:rFonts w:ascii="Cambria" w:eastAsia="Cambria" w:hAnsi="Cambria" w:cs="Cambria"/>
          <w:b/>
        </w:rPr>
        <w:t xml:space="preserve">Shop : </w:t>
      </w:r>
      <w:r>
        <w:rPr>
          <w:rFonts w:ascii="Cambria" w:eastAsia="Cambria" w:hAnsi="Cambria" w:cs="Cambria"/>
          <w:b/>
        </w:rPr>
        <w:br/>
      </w:r>
      <w:r>
        <w:rPr>
          <w:rFonts w:ascii="Cambria" w:eastAsia="Cambria" w:hAnsi="Cambria" w:cs="Cambria"/>
          <w:b/>
          <w:noProof/>
        </w:rPr>
        <w:drawing>
          <wp:inline distT="114300" distB="114300" distL="114300" distR="114300" wp14:anchorId="45042039" wp14:editId="4A550CA3">
            <wp:extent cx="5943600" cy="2743200"/>
            <wp:effectExtent l="0" t="0" r="0" b="0"/>
            <wp:docPr id="18498828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5"/>
                    <a:srcRect/>
                    <a:stretch>
                      <a:fillRect/>
                    </a:stretch>
                  </pic:blipFill>
                  <pic:spPr>
                    <a:xfrm>
                      <a:off x="0" y="0"/>
                      <a:ext cx="5943600" cy="2743200"/>
                    </a:xfrm>
                    <a:prstGeom prst="rect">
                      <a:avLst/>
                    </a:prstGeom>
                    <a:ln/>
                  </pic:spPr>
                </pic:pic>
              </a:graphicData>
            </a:graphic>
          </wp:inline>
        </w:drawing>
      </w:r>
    </w:p>
    <w:p w14:paraId="43943BBE" w14:textId="77777777" w:rsidR="00B90630" w:rsidRDefault="00B90630">
      <w:pPr>
        <w:spacing w:before="240" w:after="240"/>
        <w:rPr>
          <w:rFonts w:ascii="Cambria" w:eastAsia="Cambria" w:hAnsi="Cambria" w:cs="Cambria"/>
          <w:b/>
        </w:rPr>
      </w:pPr>
    </w:p>
    <w:p w14:paraId="28C4C742" w14:textId="77777777" w:rsidR="00B90630" w:rsidRDefault="00000000">
      <w:pPr>
        <w:spacing w:before="240" w:after="240"/>
        <w:rPr>
          <w:rFonts w:ascii="Cambria" w:eastAsia="Cambria" w:hAnsi="Cambria" w:cs="Cambria"/>
          <w:b/>
        </w:rPr>
      </w:pPr>
      <w:r>
        <w:rPr>
          <w:rFonts w:ascii="Cambria" w:eastAsia="Cambria" w:hAnsi="Cambria" w:cs="Cambria"/>
          <w:b/>
        </w:rPr>
        <w:t xml:space="preserve">Items:  </w:t>
      </w:r>
    </w:p>
    <w:p w14:paraId="201D03A6" w14:textId="77777777" w:rsidR="00B90630" w:rsidRDefault="00000000">
      <w:pPr>
        <w:spacing w:before="240" w:after="240"/>
        <w:ind w:left="1440" w:firstLine="720"/>
        <w:rPr>
          <w:rFonts w:ascii="Cambria" w:eastAsia="Cambria" w:hAnsi="Cambria" w:cs="Cambria"/>
          <w:b/>
        </w:rPr>
      </w:pPr>
      <w:r>
        <w:rPr>
          <w:rFonts w:ascii="Cambria" w:eastAsia="Cambria" w:hAnsi="Cambria" w:cs="Cambria"/>
          <w:b/>
          <w:noProof/>
        </w:rPr>
        <w:drawing>
          <wp:inline distT="114300" distB="114300" distL="114300" distR="114300" wp14:anchorId="3BD2B291" wp14:editId="1D1926FD">
            <wp:extent cx="3562350" cy="6327353"/>
            <wp:effectExtent l="0" t="0" r="0" b="0"/>
            <wp:docPr id="184988284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6"/>
                    <a:srcRect b="23292"/>
                    <a:stretch>
                      <a:fillRect/>
                    </a:stretch>
                  </pic:blipFill>
                  <pic:spPr>
                    <a:xfrm>
                      <a:off x="0" y="0"/>
                      <a:ext cx="3562350" cy="6327353"/>
                    </a:xfrm>
                    <a:prstGeom prst="rect">
                      <a:avLst/>
                    </a:prstGeom>
                    <a:ln/>
                  </pic:spPr>
                </pic:pic>
              </a:graphicData>
            </a:graphic>
          </wp:inline>
        </w:drawing>
      </w:r>
    </w:p>
    <w:p w14:paraId="1421B486" w14:textId="77777777" w:rsidR="00B90630" w:rsidRDefault="00B90630">
      <w:pPr>
        <w:spacing w:before="240" w:after="240"/>
        <w:ind w:left="1440" w:firstLine="720"/>
        <w:rPr>
          <w:rFonts w:ascii="Cambria" w:eastAsia="Cambria" w:hAnsi="Cambria" w:cs="Cambria"/>
          <w:b/>
        </w:rPr>
      </w:pPr>
    </w:p>
    <w:p w14:paraId="6C173B83" w14:textId="77777777" w:rsidR="00B90630" w:rsidRDefault="00B90630">
      <w:pPr>
        <w:spacing w:before="240" w:after="240"/>
        <w:ind w:left="1440" w:firstLine="720"/>
        <w:rPr>
          <w:rFonts w:ascii="Cambria" w:eastAsia="Cambria" w:hAnsi="Cambria" w:cs="Cambria"/>
          <w:b/>
        </w:rPr>
      </w:pPr>
    </w:p>
    <w:p w14:paraId="525311B1" w14:textId="77777777" w:rsidR="00B90630" w:rsidRDefault="00B90630">
      <w:pPr>
        <w:spacing w:before="240" w:after="240"/>
        <w:ind w:left="1440" w:firstLine="720"/>
        <w:rPr>
          <w:rFonts w:ascii="Cambria" w:eastAsia="Cambria" w:hAnsi="Cambria" w:cs="Cambria"/>
          <w:b/>
        </w:rPr>
      </w:pPr>
    </w:p>
    <w:p w14:paraId="57DA8BF1" w14:textId="77777777" w:rsidR="00B90630" w:rsidRDefault="00B90630">
      <w:pPr>
        <w:spacing w:before="240" w:after="240"/>
        <w:ind w:left="1440" w:firstLine="720"/>
        <w:rPr>
          <w:rFonts w:ascii="Cambria" w:eastAsia="Cambria" w:hAnsi="Cambria" w:cs="Cambria"/>
          <w:b/>
        </w:rPr>
      </w:pPr>
    </w:p>
    <w:p w14:paraId="763771D1" w14:textId="77777777" w:rsidR="00B90630" w:rsidRDefault="00000000">
      <w:pPr>
        <w:spacing w:before="240" w:after="240"/>
        <w:rPr>
          <w:rFonts w:ascii="Cambria" w:eastAsia="Cambria" w:hAnsi="Cambria" w:cs="Cambria"/>
        </w:rPr>
      </w:pPr>
      <w:r>
        <w:rPr>
          <w:rFonts w:ascii="Cambria" w:eastAsia="Cambria" w:hAnsi="Cambria" w:cs="Cambria"/>
          <w:b/>
          <w:noProof/>
        </w:rPr>
        <w:drawing>
          <wp:inline distT="114300" distB="114300" distL="114300" distR="114300" wp14:anchorId="68F9883B" wp14:editId="47EC34D9">
            <wp:extent cx="5943600" cy="3429000"/>
            <wp:effectExtent l="0" t="0" r="0" b="0"/>
            <wp:docPr id="18498828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3429000"/>
                    </a:xfrm>
                    <a:prstGeom prst="rect">
                      <a:avLst/>
                    </a:prstGeom>
                    <a:ln/>
                  </pic:spPr>
                </pic:pic>
              </a:graphicData>
            </a:graphic>
          </wp:inline>
        </w:drawing>
      </w:r>
      <w:r>
        <w:rPr>
          <w:rFonts w:ascii="Cambria" w:eastAsia="Cambria" w:hAnsi="Cambria" w:cs="Cambria"/>
          <w:b/>
        </w:rPr>
        <w:br/>
      </w:r>
    </w:p>
    <w:p w14:paraId="481653E4" w14:textId="77777777" w:rsidR="00B90630" w:rsidRDefault="00000000">
      <w:pPr>
        <w:spacing w:before="240" w:after="240"/>
        <w:rPr>
          <w:rFonts w:ascii="Cambria" w:eastAsia="Cambria" w:hAnsi="Cambria" w:cs="Cambria"/>
        </w:rPr>
      </w:pPr>
      <w:r>
        <w:rPr>
          <w:rFonts w:ascii="Cambria" w:eastAsia="Cambria" w:hAnsi="Cambria" w:cs="Cambria"/>
          <w:b/>
        </w:rPr>
        <w:t xml:space="preserve">User Dashboard: </w:t>
      </w:r>
      <w:r>
        <w:rPr>
          <w:rFonts w:ascii="Cambria" w:eastAsia="Cambria" w:hAnsi="Cambria" w:cs="Cambria"/>
          <w:b/>
        </w:rPr>
        <w:br/>
      </w:r>
      <w:r>
        <w:rPr>
          <w:rFonts w:ascii="Cambria" w:eastAsia="Cambria" w:hAnsi="Cambria" w:cs="Cambria"/>
          <w:b/>
          <w:noProof/>
        </w:rPr>
        <w:drawing>
          <wp:inline distT="114300" distB="114300" distL="114300" distR="114300" wp14:anchorId="4BB43482" wp14:editId="5B4F4A99">
            <wp:extent cx="5943600" cy="1183909"/>
            <wp:effectExtent l="0" t="0" r="0" b="0"/>
            <wp:docPr id="18498828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8"/>
                    <a:srcRect t="20323"/>
                    <a:stretch>
                      <a:fillRect/>
                    </a:stretch>
                  </pic:blipFill>
                  <pic:spPr>
                    <a:xfrm>
                      <a:off x="0" y="0"/>
                      <a:ext cx="5943600" cy="1183909"/>
                    </a:xfrm>
                    <a:prstGeom prst="rect">
                      <a:avLst/>
                    </a:prstGeom>
                    <a:ln/>
                  </pic:spPr>
                </pic:pic>
              </a:graphicData>
            </a:graphic>
          </wp:inline>
        </w:drawing>
      </w:r>
    </w:p>
    <w:p w14:paraId="1B9D1A23" w14:textId="77777777" w:rsidR="00B90630" w:rsidRDefault="00000000">
      <w:pPr>
        <w:spacing w:before="240" w:after="240"/>
        <w:rPr>
          <w:rFonts w:ascii="Cambria" w:eastAsia="Cambria" w:hAnsi="Cambria" w:cs="Cambria"/>
          <w:b/>
        </w:rPr>
      </w:pPr>
      <w:r>
        <w:rPr>
          <w:rFonts w:ascii="Cambria" w:eastAsia="Cambria" w:hAnsi="Cambria" w:cs="Cambria"/>
          <w:b/>
        </w:rPr>
        <w:t>Admin Dashboard:</w:t>
      </w:r>
      <w:r>
        <w:rPr>
          <w:rFonts w:ascii="Cambria" w:eastAsia="Cambria" w:hAnsi="Cambria" w:cs="Cambria"/>
          <w:b/>
        </w:rPr>
        <w:br/>
      </w:r>
      <w:r>
        <w:rPr>
          <w:rFonts w:ascii="Cambria" w:eastAsia="Cambria" w:hAnsi="Cambria" w:cs="Cambria"/>
          <w:b/>
        </w:rPr>
        <w:br/>
      </w:r>
      <w:r>
        <w:rPr>
          <w:rFonts w:ascii="Cambria" w:eastAsia="Cambria" w:hAnsi="Cambria" w:cs="Cambria"/>
          <w:b/>
          <w:noProof/>
        </w:rPr>
        <w:drawing>
          <wp:inline distT="114300" distB="114300" distL="114300" distR="114300" wp14:anchorId="0BEDB497" wp14:editId="3935B2A3">
            <wp:extent cx="6024563" cy="2095500"/>
            <wp:effectExtent l="0" t="0" r="0" b="0"/>
            <wp:docPr id="18498828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9"/>
                    <a:srcRect t="11419"/>
                    <a:stretch>
                      <a:fillRect/>
                    </a:stretch>
                  </pic:blipFill>
                  <pic:spPr>
                    <a:xfrm>
                      <a:off x="0" y="0"/>
                      <a:ext cx="6024563" cy="2095500"/>
                    </a:xfrm>
                    <a:prstGeom prst="rect">
                      <a:avLst/>
                    </a:prstGeom>
                    <a:ln/>
                  </pic:spPr>
                </pic:pic>
              </a:graphicData>
            </a:graphic>
          </wp:inline>
        </w:drawing>
      </w:r>
    </w:p>
    <w:p w14:paraId="75006F0D" w14:textId="77777777" w:rsidR="00B90630" w:rsidRDefault="00000000">
      <w:pPr>
        <w:numPr>
          <w:ilvl w:val="0"/>
          <w:numId w:val="24"/>
        </w:numPr>
        <w:spacing w:before="240" w:after="240"/>
        <w:rPr>
          <w:rFonts w:ascii="Cambria" w:eastAsia="Cambria" w:hAnsi="Cambria" w:cs="Cambria"/>
          <w:b/>
        </w:rPr>
      </w:pPr>
      <w:r>
        <w:rPr>
          <w:rFonts w:ascii="Cambria" w:eastAsia="Cambria" w:hAnsi="Cambria" w:cs="Cambria"/>
          <w:b/>
        </w:rPr>
        <w:lastRenderedPageBreak/>
        <w:t>Activity 6.3: Check the updations in the mysql database.</w:t>
      </w:r>
    </w:p>
    <w:p w14:paraId="2CB14AB9" w14:textId="77777777" w:rsidR="00B90630" w:rsidRDefault="00000000">
      <w:pPr>
        <w:spacing w:before="240" w:after="240"/>
        <w:rPr>
          <w:rFonts w:ascii="Cambria" w:eastAsia="Cambria" w:hAnsi="Cambria" w:cs="Cambria"/>
          <w:b/>
        </w:rPr>
      </w:pPr>
      <w:r>
        <w:rPr>
          <w:rFonts w:ascii="Cambria" w:eastAsia="Cambria" w:hAnsi="Cambria" w:cs="Cambria"/>
          <w:b/>
        </w:rPr>
        <w:t xml:space="preserve">MySql Database updations : </w:t>
      </w:r>
    </w:p>
    <w:p w14:paraId="288C5E92" w14:textId="77777777" w:rsidR="00B90630" w:rsidRDefault="00000000">
      <w:pPr>
        <w:numPr>
          <w:ilvl w:val="0"/>
          <w:numId w:val="4"/>
        </w:numPr>
        <w:spacing w:before="240" w:after="240"/>
        <w:rPr>
          <w:rFonts w:ascii="Cambria" w:eastAsia="Cambria" w:hAnsi="Cambria" w:cs="Cambria"/>
          <w:b/>
        </w:rPr>
      </w:pPr>
      <w:r>
        <w:rPr>
          <w:rFonts w:ascii="Cambria" w:eastAsia="Cambria" w:hAnsi="Cambria" w:cs="Cambria"/>
          <w:b/>
        </w:rPr>
        <w:t xml:space="preserve">Users table : </w:t>
      </w:r>
      <w:r>
        <w:rPr>
          <w:rFonts w:ascii="Cambria" w:eastAsia="Cambria" w:hAnsi="Cambria" w:cs="Cambria"/>
          <w:b/>
        </w:rPr>
        <w:br/>
      </w:r>
      <w:r>
        <w:rPr>
          <w:rFonts w:ascii="Cambria" w:eastAsia="Cambria" w:hAnsi="Cambria" w:cs="Cambria"/>
          <w:b/>
          <w:noProof/>
        </w:rPr>
        <w:drawing>
          <wp:inline distT="114300" distB="114300" distL="114300" distR="114300" wp14:anchorId="5C12F061" wp14:editId="5D9C98EC">
            <wp:extent cx="5943600" cy="1320800"/>
            <wp:effectExtent l="0" t="0" r="0" b="0"/>
            <wp:docPr id="18498828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a:stretch>
                      <a:fillRect/>
                    </a:stretch>
                  </pic:blipFill>
                  <pic:spPr>
                    <a:xfrm>
                      <a:off x="0" y="0"/>
                      <a:ext cx="5943600" cy="1320800"/>
                    </a:xfrm>
                    <a:prstGeom prst="rect">
                      <a:avLst/>
                    </a:prstGeom>
                    <a:ln/>
                  </pic:spPr>
                </pic:pic>
              </a:graphicData>
            </a:graphic>
          </wp:inline>
        </w:drawing>
      </w:r>
    </w:p>
    <w:p w14:paraId="2C14C5D5" w14:textId="77777777" w:rsidR="00B90630" w:rsidRDefault="00000000">
      <w:pPr>
        <w:numPr>
          <w:ilvl w:val="0"/>
          <w:numId w:val="4"/>
        </w:numPr>
        <w:spacing w:before="240" w:after="240"/>
        <w:rPr>
          <w:rFonts w:ascii="Cambria" w:eastAsia="Cambria" w:hAnsi="Cambria" w:cs="Cambria"/>
        </w:rPr>
      </w:pPr>
      <w:r>
        <w:rPr>
          <w:rFonts w:ascii="Cambria" w:eastAsia="Cambria" w:hAnsi="Cambria" w:cs="Cambria"/>
          <w:b/>
        </w:rPr>
        <w:t>Orders table :</w:t>
      </w:r>
      <w:r>
        <w:rPr>
          <w:rFonts w:ascii="Cambria" w:eastAsia="Cambria" w:hAnsi="Cambria" w:cs="Cambria"/>
          <w:b/>
        </w:rPr>
        <w:br/>
      </w:r>
      <w:r>
        <w:rPr>
          <w:rFonts w:ascii="Cambria" w:eastAsia="Cambria" w:hAnsi="Cambria" w:cs="Cambria"/>
        </w:rPr>
        <w:br/>
      </w:r>
      <w:r>
        <w:rPr>
          <w:rFonts w:ascii="Cambria" w:eastAsia="Cambria" w:hAnsi="Cambria" w:cs="Cambria"/>
          <w:noProof/>
        </w:rPr>
        <w:drawing>
          <wp:inline distT="114300" distB="114300" distL="114300" distR="114300" wp14:anchorId="5BA36DD9" wp14:editId="27BA0F0D">
            <wp:extent cx="5943600" cy="1587500"/>
            <wp:effectExtent l="0" t="0" r="0" b="0"/>
            <wp:docPr id="184988284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1"/>
                    <a:srcRect/>
                    <a:stretch>
                      <a:fillRect/>
                    </a:stretch>
                  </pic:blipFill>
                  <pic:spPr>
                    <a:xfrm>
                      <a:off x="0" y="0"/>
                      <a:ext cx="5943600" cy="1587500"/>
                    </a:xfrm>
                    <a:prstGeom prst="rect">
                      <a:avLst/>
                    </a:prstGeom>
                    <a:ln/>
                  </pic:spPr>
                </pic:pic>
              </a:graphicData>
            </a:graphic>
          </wp:inline>
        </w:drawing>
      </w:r>
    </w:p>
    <w:p w14:paraId="33F63819" w14:textId="77777777" w:rsidR="00B90630" w:rsidRDefault="00000000">
      <w:pPr>
        <w:numPr>
          <w:ilvl w:val="0"/>
          <w:numId w:val="4"/>
        </w:numPr>
        <w:spacing w:before="240" w:after="240"/>
        <w:rPr>
          <w:rFonts w:ascii="Cambria" w:eastAsia="Cambria" w:hAnsi="Cambria" w:cs="Cambria"/>
          <w:b/>
        </w:rPr>
      </w:pPr>
      <w:r>
        <w:rPr>
          <w:rFonts w:ascii="Cambria" w:eastAsia="Cambria" w:hAnsi="Cambria" w:cs="Cambria"/>
          <w:b/>
        </w:rPr>
        <w:t xml:space="preserve">Items table : </w:t>
      </w:r>
      <w:r>
        <w:rPr>
          <w:rFonts w:ascii="Cambria" w:eastAsia="Cambria" w:hAnsi="Cambria" w:cs="Cambria"/>
          <w:b/>
        </w:rPr>
        <w:br/>
      </w:r>
      <w:r>
        <w:rPr>
          <w:rFonts w:ascii="Cambria" w:eastAsia="Cambria" w:hAnsi="Cambria" w:cs="Cambria"/>
          <w:b/>
          <w:noProof/>
        </w:rPr>
        <w:drawing>
          <wp:inline distT="114300" distB="114300" distL="114300" distR="114300" wp14:anchorId="27E02ACF" wp14:editId="5DD70CCE">
            <wp:extent cx="2594231" cy="3232962"/>
            <wp:effectExtent l="0" t="0" r="0" b="0"/>
            <wp:docPr id="18498828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2"/>
                    <a:srcRect/>
                    <a:stretch>
                      <a:fillRect/>
                    </a:stretch>
                  </pic:blipFill>
                  <pic:spPr>
                    <a:xfrm>
                      <a:off x="0" y="0"/>
                      <a:ext cx="2594231" cy="3232962"/>
                    </a:xfrm>
                    <a:prstGeom prst="rect">
                      <a:avLst/>
                    </a:prstGeom>
                    <a:ln/>
                  </pic:spPr>
                </pic:pic>
              </a:graphicData>
            </a:graphic>
          </wp:inline>
        </w:drawing>
      </w:r>
    </w:p>
    <w:p w14:paraId="07D2E802" w14:textId="77777777" w:rsidR="00B90630" w:rsidRDefault="00B90630">
      <w:pPr>
        <w:rPr>
          <w:rFonts w:ascii="Cambria" w:eastAsia="Cambria" w:hAnsi="Cambria" w:cs="Cambria"/>
        </w:rPr>
      </w:pPr>
    </w:p>
    <w:p w14:paraId="411B4ECC" w14:textId="77777777" w:rsidR="00B90630" w:rsidRDefault="00000000">
      <w:pPr>
        <w:spacing w:before="240" w:after="240"/>
        <w:rPr>
          <w:rFonts w:ascii="Cambria" w:eastAsia="Cambria" w:hAnsi="Cambria" w:cs="Cambria"/>
          <w:b/>
          <w:sz w:val="32"/>
          <w:szCs w:val="32"/>
        </w:rPr>
      </w:pPr>
      <w:r>
        <w:rPr>
          <w:rFonts w:ascii="Cambria" w:eastAsia="Cambria" w:hAnsi="Cambria" w:cs="Cambria"/>
          <w:b/>
          <w:sz w:val="32"/>
          <w:szCs w:val="32"/>
        </w:rPr>
        <w:lastRenderedPageBreak/>
        <w:t>Milestone 7: Monitoring and Optimization</w:t>
      </w:r>
    </w:p>
    <w:p w14:paraId="4FAAB92E" w14:textId="77777777" w:rsidR="00B90630" w:rsidRDefault="00000000">
      <w:pPr>
        <w:numPr>
          <w:ilvl w:val="0"/>
          <w:numId w:val="9"/>
        </w:numPr>
        <w:spacing w:before="240"/>
        <w:rPr>
          <w:rFonts w:ascii="Cambria" w:eastAsia="Cambria" w:hAnsi="Cambria" w:cs="Cambria"/>
        </w:rPr>
      </w:pPr>
      <w:r>
        <w:rPr>
          <w:rFonts w:ascii="Cambria" w:eastAsia="Cambria" w:hAnsi="Cambria" w:cs="Cambria"/>
          <w:b/>
        </w:rPr>
        <w:t>Activity 7.1: Performance Monitoring</w:t>
      </w:r>
    </w:p>
    <w:p w14:paraId="638F0814" w14:textId="77777777" w:rsidR="00B90630" w:rsidRDefault="00000000">
      <w:pPr>
        <w:numPr>
          <w:ilvl w:val="1"/>
          <w:numId w:val="9"/>
        </w:numPr>
        <w:rPr>
          <w:rFonts w:ascii="Cambria" w:eastAsia="Cambria" w:hAnsi="Cambria" w:cs="Cambria"/>
        </w:rPr>
      </w:pPr>
      <w:r>
        <w:rPr>
          <w:rFonts w:ascii="Cambria" w:eastAsia="Cambria" w:hAnsi="Cambria" w:cs="Cambria"/>
        </w:rPr>
        <w:t>Set up AWS CloudWatch for monitoring EC2 and RDS performance metrics.</w:t>
      </w:r>
    </w:p>
    <w:p w14:paraId="0135D677" w14:textId="77777777" w:rsidR="00B90630" w:rsidRDefault="00000000">
      <w:pPr>
        <w:numPr>
          <w:ilvl w:val="1"/>
          <w:numId w:val="9"/>
        </w:numPr>
        <w:rPr>
          <w:rFonts w:ascii="Cambria" w:eastAsia="Cambria" w:hAnsi="Cambria" w:cs="Cambria"/>
        </w:rPr>
      </w:pPr>
      <w:r>
        <w:rPr>
          <w:rFonts w:ascii="Cambria" w:eastAsia="Cambria" w:hAnsi="Cambria" w:cs="Cambria"/>
        </w:rPr>
        <w:t>Implement alerts and notifications for critical performance thresholds.</w:t>
      </w:r>
    </w:p>
    <w:p w14:paraId="097135A0" w14:textId="77777777" w:rsidR="00B90630" w:rsidRDefault="00000000">
      <w:pPr>
        <w:numPr>
          <w:ilvl w:val="0"/>
          <w:numId w:val="9"/>
        </w:numPr>
        <w:rPr>
          <w:rFonts w:ascii="Cambria" w:eastAsia="Cambria" w:hAnsi="Cambria" w:cs="Cambria"/>
        </w:rPr>
      </w:pPr>
      <w:r>
        <w:rPr>
          <w:rFonts w:ascii="Cambria" w:eastAsia="Cambria" w:hAnsi="Cambria" w:cs="Cambria"/>
          <w:b/>
        </w:rPr>
        <w:t>Activity 7.2: Optimization</w:t>
      </w:r>
    </w:p>
    <w:p w14:paraId="5722FCEA" w14:textId="77777777" w:rsidR="00B90630" w:rsidRDefault="00000000">
      <w:pPr>
        <w:numPr>
          <w:ilvl w:val="1"/>
          <w:numId w:val="9"/>
        </w:numPr>
        <w:spacing w:after="240"/>
        <w:rPr>
          <w:rFonts w:ascii="Cambria" w:eastAsia="Cambria" w:hAnsi="Cambria" w:cs="Cambria"/>
        </w:rPr>
      </w:pPr>
      <w:r>
        <w:rPr>
          <w:rFonts w:ascii="Cambria" w:eastAsia="Cambria" w:hAnsi="Cambria" w:cs="Cambria"/>
        </w:rPr>
        <w:t>Optimize the server and database configurations based on monitoring results, including adjusting instance types and query optimization.</w:t>
      </w:r>
    </w:p>
    <w:p w14:paraId="744D6E6A" w14:textId="77777777" w:rsidR="00B90630" w:rsidRDefault="00B90630">
      <w:pPr>
        <w:spacing w:before="240" w:after="240"/>
        <w:rPr>
          <w:rFonts w:ascii="Cambria" w:eastAsia="Cambria" w:hAnsi="Cambria" w:cs="Cambria"/>
        </w:rPr>
      </w:pPr>
    </w:p>
    <w:p w14:paraId="5991D317" w14:textId="77777777" w:rsidR="00B90630" w:rsidRDefault="00000000">
      <w:pPr>
        <w:rPr>
          <w:rFonts w:ascii="Cambria" w:eastAsia="Cambria" w:hAnsi="Cambria" w:cs="Cambria"/>
          <w:b/>
          <w:sz w:val="32"/>
          <w:szCs w:val="32"/>
        </w:rPr>
      </w:pPr>
      <w:r>
        <w:rPr>
          <w:rFonts w:ascii="Cambria" w:eastAsia="Cambria" w:hAnsi="Cambria" w:cs="Cambria"/>
          <w:b/>
          <w:sz w:val="32"/>
          <w:szCs w:val="32"/>
        </w:rPr>
        <w:t xml:space="preserve">Conclusion: </w:t>
      </w:r>
    </w:p>
    <w:p w14:paraId="4A5BF97D" w14:textId="77777777" w:rsidR="00B90630" w:rsidRDefault="00000000">
      <w:pPr>
        <w:rPr>
          <w:rFonts w:ascii="Cambria" w:eastAsia="Cambria" w:hAnsi="Cambria" w:cs="Cambria"/>
        </w:rPr>
      </w:pPr>
      <w:r>
        <w:rPr>
          <w:rFonts w:ascii="Cambria" w:eastAsia="Cambria" w:hAnsi="Cambria" w:cs="Cambria"/>
        </w:rPr>
        <w:t>The FreshBasket project showcases the deployment of a scalable and efficient e-commerce platform using AWS. By integrating Flask with MySQL RDS, it ensures smooth data management and secure backend operations. The EC2 instance, coupled with MobaXterm, enables seamless remote management and deployment of the application. From database setup to frontend development and deployment, each milestone was carefully executed to ensure reliability and performance. AWS CloudWatch is used to monitor performance and ensure smooth functioning. Overall, the project demonstrates the ability of AWS services to support dynamic, scalable web applications in real-world scenarios.</w:t>
      </w:r>
    </w:p>
    <w:sectPr w:rsidR="00B90630">
      <w:headerReference w:type="default" r:id="rId9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8882C4" w14:textId="77777777" w:rsidR="00A304C9" w:rsidRDefault="00A304C9">
      <w:r>
        <w:separator/>
      </w:r>
    </w:p>
  </w:endnote>
  <w:endnote w:type="continuationSeparator" w:id="0">
    <w:p w14:paraId="44486713" w14:textId="77777777" w:rsidR="00A304C9" w:rsidRDefault="00A30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4379129-3412-43EE-920F-E35F318E0C91}"/>
    <w:embedBold r:id="rId2" w:fontKey="{923F1FAF-9D82-48E6-873A-D863964B3D49}"/>
  </w:font>
  <w:font w:name="Georgia">
    <w:panose1 w:val="02040502050405020303"/>
    <w:charset w:val="00"/>
    <w:family w:val="roman"/>
    <w:pitch w:val="variable"/>
    <w:sig w:usb0="00000287" w:usb1="00000000" w:usb2="00000000" w:usb3="00000000" w:csb0="0000009F" w:csb1="00000000"/>
    <w:embedRegular r:id="rId3" w:fontKey="{CACD334D-8227-430A-99F9-F1BD60267729}"/>
    <w:embedItalic r:id="rId4" w:fontKey="{4891BAC2-4088-4384-8256-F73616A31533}"/>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5" w:fontKey="{8F6794CE-59F8-4943-AD48-F79D8BC3FC71}"/>
    <w:embedBold r:id="rId6" w:fontKey="{E2F01E49-F84A-4120-BC1C-23C5EEC3F2E9}"/>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7" w:fontKey="{2814CF60-E46F-4A0F-97BB-3B7475527311}"/>
    <w:embedBold r:id="rId8" w:fontKey="{F1B32248-1913-493A-ADFB-7E7F30CD808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E71F48" w14:textId="77777777" w:rsidR="00A304C9" w:rsidRDefault="00A304C9">
      <w:r>
        <w:separator/>
      </w:r>
    </w:p>
  </w:footnote>
  <w:footnote w:type="continuationSeparator" w:id="0">
    <w:p w14:paraId="53E52455" w14:textId="77777777" w:rsidR="00A304C9" w:rsidRDefault="00A304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1233A" w14:textId="77777777" w:rsidR="00B90630" w:rsidRDefault="00000000">
    <w:pPr>
      <w:widowControl/>
      <w:spacing w:line="276" w:lineRule="auto"/>
      <w:ind w:left="-90" w:right="-450"/>
    </w:pPr>
    <w:r>
      <w:rPr>
        <w:noProof/>
      </w:rPr>
      <w:drawing>
        <wp:anchor distT="114300" distB="114300" distL="114300" distR="114300" simplePos="0" relativeHeight="251658240" behindDoc="0" locked="0" layoutInCell="1" hidden="0" allowOverlap="1" wp14:anchorId="5299F15C" wp14:editId="76CD2FCF">
          <wp:simplePos x="0" y="0"/>
          <wp:positionH relativeFrom="column">
            <wp:posOffset>-438148</wp:posOffset>
          </wp:positionH>
          <wp:positionV relativeFrom="paragraph">
            <wp:posOffset>-152398</wp:posOffset>
          </wp:positionV>
          <wp:extent cx="1804988" cy="510679"/>
          <wp:effectExtent l="0" t="0" r="0" b="0"/>
          <wp:wrapNone/>
          <wp:docPr id="184988284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
                  <a:srcRect/>
                  <a:stretch>
                    <a:fillRect/>
                  </a:stretch>
                </pic:blipFill>
                <pic:spPr>
                  <a:xfrm>
                    <a:off x="0" y="0"/>
                    <a:ext cx="1804988" cy="510679"/>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8B00CCA" wp14:editId="54E76D22">
          <wp:simplePos x="0" y="0"/>
          <wp:positionH relativeFrom="column">
            <wp:posOffset>5210175</wp:posOffset>
          </wp:positionH>
          <wp:positionV relativeFrom="paragraph">
            <wp:posOffset>-85705</wp:posOffset>
          </wp:positionV>
          <wp:extent cx="1073606" cy="291148"/>
          <wp:effectExtent l="0" t="0" r="0" b="0"/>
          <wp:wrapNone/>
          <wp:docPr id="18498828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
                  <a:srcRect/>
                  <a:stretch>
                    <a:fillRect/>
                  </a:stretch>
                </pic:blipFill>
                <pic:spPr>
                  <a:xfrm>
                    <a:off x="0" y="0"/>
                    <a:ext cx="1073606" cy="291148"/>
                  </a:xfrm>
                  <a:prstGeom prst="rect">
                    <a:avLst/>
                  </a:prstGeom>
                  <a:ln/>
                </pic:spPr>
              </pic:pic>
            </a:graphicData>
          </a:graphic>
        </wp:anchor>
      </w:drawing>
    </w:r>
  </w:p>
  <w:p w14:paraId="16A1443C" w14:textId="77777777" w:rsidR="00B90630" w:rsidRDefault="00B90630"/>
  <w:p w14:paraId="43C3754F" w14:textId="77777777" w:rsidR="00B90630" w:rsidRDefault="00B9063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2BB9"/>
    <w:multiLevelType w:val="multilevel"/>
    <w:tmpl w:val="40209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930F3"/>
    <w:multiLevelType w:val="multilevel"/>
    <w:tmpl w:val="3E2A2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6727C"/>
    <w:multiLevelType w:val="multilevel"/>
    <w:tmpl w:val="8B4C8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FA4C67"/>
    <w:multiLevelType w:val="multilevel"/>
    <w:tmpl w:val="7DE65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BE6808"/>
    <w:multiLevelType w:val="multilevel"/>
    <w:tmpl w:val="8ED87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2F5700"/>
    <w:multiLevelType w:val="multilevel"/>
    <w:tmpl w:val="A8DED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D9068E"/>
    <w:multiLevelType w:val="multilevel"/>
    <w:tmpl w:val="5E844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0B65C6"/>
    <w:multiLevelType w:val="multilevel"/>
    <w:tmpl w:val="42701E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6E048BD"/>
    <w:multiLevelType w:val="multilevel"/>
    <w:tmpl w:val="64744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E5052A"/>
    <w:multiLevelType w:val="multilevel"/>
    <w:tmpl w:val="AE403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583C3B"/>
    <w:multiLevelType w:val="multilevel"/>
    <w:tmpl w:val="DB12E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8F40C2"/>
    <w:multiLevelType w:val="multilevel"/>
    <w:tmpl w:val="2C3E9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2078ED"/>
    <w:multiLevelType w:val="multilevel"/>
    <w:tmpl w:val="BF4E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972894"/>
    <w:multiLevelType w:val="multilevel"/>
    <w:tmpl w:val="D9F88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10429E"/>
    <w:multiLevelType w:val="multilevel"/>
    <w:tmpl w:val="D81E87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8350708"/>
    <w:multiLevelType w:val="multilevel"/>
    <w:tmpl w:val="F7D2F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84B65B4"/>
    <w:multiLevelType w:val="multilevel"/>
    <w:tmpl w:val="0A2EF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3570F9"/>
    <w:multiLevelType w:val="multilevel"/>
    <w:tmpl w:val="AD308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DB6887"/>
    <w:multiLevelType w:val="multilevel"/>
    <w:tmpl w:val="986849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5260AD0"/>
    <w:multiLevelType w:val="multilevel"/>
    <w:tmpl w:val="F13E9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F025361"/>
    <w:multiLevelType w:val="multilevel"/>
    <w:tmpl w:val="F10AA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1D173C3"/>
    <w:multiLevelType w:val="multilevel"/>
    <w:tmpl w:val="9D402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797075D"/>
    <w:multiLevelType w:val="multilevel"/>
    <w:tmpl w:val="56AEB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5C24EC"/>
    <w:multiLevelType w:val="multilevel"/>
    <w:tmpl w:val="4C724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4C086C"/>
    <w:multiLevelType w:val="multilevel"/>
    <w:tmpl w:val="71DEB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AD6D81"/>
    <w:multiLevelType w:val="multilevel"/>
    <w:tmpl w:val="76D07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312040C"/>
    <w:multiLevelType w:val="multilevel"/>
    <w:tmpl w:val="E5FEE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4AE41B2"/>
    <w:multiLevelType w:val="multilevel"/>
    <w:tmpl w:val="2D4E7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A951520"/>
    <w:multiLevelType w:val="multilevel"/>
    <w:tmpl w:val="4716A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444E18"/>
    <w:multiLevelType w:val="multilevel"/>
    <w:tmpl w:val="4F5E2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B9F71C3"/>
    <w:multiLevelType w:val="multilevel"/>
    <w:tmpl w:val="3AF2C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E7A1183"/>
    <w:multiLevelType w:val="multilevel"/>
    <w:tmpl w:val="288867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6FFF6971"/>
    <w:multiLevelType w:val="multilevel"/>
    <w:tmpl w:val="D0F280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E222E0F"/>
    <w:multiLevelType w:val="multilevel"/>
    <w:tmpl w:val="5CCC6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09503683">
    <w:abstractNumId w:val="10"/>
  </w:num>
  <w:num w:numId="2" w16cid:durableId="1477842308">
    <w:abstractNumId w:val="23"/>
  </w:num>
  <w:num w:numId="3" w16cid:durableId="105739482">
    <w:abstractNumId w:val="0"/>
  </w:num>
  <w:num w:numId="4" w16cid:durableId="1019357540">
    <w:abstractNumId w:val="14"/>
  </w:num>
  <w:num w:numId="5" w16cid:durableId="462431516">
    <w:abstractNumId w:val="6"/>
  </w:num>
  <w:num w:numId="6" w16cid:durableId="622805660">
    <w:abstractNumId w:val="12"/>
  </w:num>
  <w:num w:numId="7" w16cid:durableId="101413156">
    <w:abstractNumId w:val="30"/>
  </w:num>
  <w:num w:numId="8" w16cid:durableId="756440015">
    <w:abstractNumId w:val="1"/>
  </w:num>
  <w:num w:numId="9" w16cid:durableId="2014603804">
    <w:abstractNumId w:val="13"/>
  </w:num>
  <w:num w:numId="10" w16cid:durableId="1152023447">
    <w:abstractNumId w:val="26"/>
  </w:num>
  <w:num w:numId="11" w16cid:durableId="1554465462">
    <w:abstractNumId w:val="16"/>
  </w:num>
  <w:num w:numId="12" w16cid:durableId="956252780">
    <w:abstractNumId w:val="32"/>
  </w:num>
  <w:num w:numId="13" w16cid:durableId="1847090446">
    <w:abstractNumId w:val="9"/>
  </w:num>
  <w:num w:numId="14" w16cid:durableId="2072843527">
    <w:abstractNumId w:val="17"/>
  </w:num>
  <w:num w:numId="15" w16cid:durableId="120265988">
    <w:abstractNumId w:val="27"/>
  </w:num>
  <w:num w:numId="16" w16cid:durableId="1098401693">
    <w:abstractNumId w:val="19"/>
  </w:num>
  <w:num w:numId="17" w16cid:durableId="486476249">
    <w:abstractNumId w:val="20"/>
  </w:num>
  <w:num w:numId="18" w16cid:durableId="1750736995">
    <w:abstractNumId w:val="29"/>
  </w:num>
  <w:num w:numId="19" w16cid:durableId="459685886">
    <w:abstractNumId w:val="2"/>
  </w:num>
  <w:num w:numId="20" w16cid:durableId="160857247">
    <w:abstractNumId w:val="3"/>
  </w:num>
  <w:num w:numId="21" w16cid:durableId="1451705045">
    <w:abstractNumId w:val="18"/>
  </w:num>
  <w:num w:numId="22" w16cid:durableId="874121459">
    <w:abstractNumId w:val="22"/>
  </w:num>
  <w:num w:numId="23" w16cid:durableId="181165893">
    <w:abstractNumId w:val="31"/>
  </w:num>
  <w:num w:numId="24" w16cid:durableId="714818099">
    <w:abstractNumId w:val="33"/>
  </w:num>
  <w:num w:numId="25" w16cid:durableId="499002163">
    <w:abstractNumId w:val="25"/>
  </w:num>
  <w:num w:numId="26" w16cid:durableId="1674646527">
    <w:abstractNumId w:val="21"/>
  </w:num>
  <w:num w:numId="27" w16cid:durableId="1713312410">
    <w:abstractNumId w:val="11"/>
  </w:num>
  <w:num w:numId="28" w16cid:durableId="1102645597">
    <w:abstractNumId w:val="15"/>
  </w:num>
  <w:num w:numId="29" w16cid:durableId="593364774">
    <w:abstractNumId w:val="8"/>
  </w:num>
  <w:num w:numId="30" w16cid:durableId="1436167393">
    <w:abstractNumId w:val="4"/>
  </w:num>
  <w:num w:numId="31" w16cid:durableId="397049450">
    <w:abstractNumId w:val="24"/>
  </w:num>
  <w:num w:numId="32" w16cid:durableId="511459466">
    <w:abstractNumId w:val="7"/>
  </w:num>
  <w:num w:numId="33" w16cid:durableId="1299215835">
    <w:abstractNumId w:val="28"/>
  </w:num>
  <w:num w:numId="34" w16cid:durableId="12571779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630"/>
    <w:rsid w:val="001622CB"/>
    <w:rsid w:val="00222332"/>
    <w:rsid w:val="00257D09"/>
    <w:rsid w:val="00314289"/>
    <w:rsid w:val="0070287B"/>
    <w:rsid w:val="009878BA"/>
    <w:rsid w:val="009F2467"/>
    <w:rsid w:val="00A304C9"/>
    <w:rsid w:val="00B718E4"/>
    <w:rsid w:val="00B90630"/>
    <w:rsid w:val="00C34D68"/>
    <w:rsid w:val="00DB2F5F"/>
    <w:rsid w:val="00DC1E95"/>
    <w:rsid w:val="00FE22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9E2E"/>
  <w15:docId w15:val="{4CD164AD-AD45-4C38-B807-27435255A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89"/>
      <w:ind w:left="4573" w:right="5380"/>
      <w:jc w:val="center"/>
      <w:outlineLvl w:val="0"/>
    </w:pPr>
    <w:rPr>
      <w:b/>
      <w:sz w:val="32"/>
      <w:szCs w:val="32"/>
      <w:u w:val="single"/>
    </w:rPr>
  </w:style>
  <w:style w:type="paragraph" w:styleId="Heading2">
    <w:name w:val="heading 2"/>
    <w:basedOn w:val="Normal"/>
    <w:next w:val="Normal"/>
    <w:uiPriority w:val="9"/>
    <w:unhideWhenUsed/>
    <w:qFormat/>
    <w:pPr>
      <w:ind w:left="1375"/>
      <w:outlineLvl w:val="1"/>
    </w:pPr>
    <w:rPr>
      <w:b/>
      <w:sz w:val="24"/>
      <w:szCs w:val="24"/>
    </w:rPr>
  </w:style>
  <w:style w:type="paragraph" w:styleId="Heading3">
    <w:name w:val="heading 3"/>
    <w:basedOn w:val="Normal"/>
    <w:next w:val="Normal"/>
    <w:uiPriority w:val="9"/>
    <w:unhideWhenUsed/>
    <w:qFormat/>
    <w:pPr>
      <w:ind w:left="1375"/>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A22663"/>
    <w:pPr>
      <w:ind w:left="720"/>
      <w:contextualSpacing/>
    </w:pPr>
    <w:rPr>
      <w:rFonts w:cs="Mangal"/>
      <w:szCs w:val="20"/>
    </w:rPr>
  </w:style>
  <w:style w:type="character" w:styleId="Hyperlink">
    <w:name w:val="Hyperlink"/>
    <w:basedOn w:val="DefaultParagraphFont"/>
    <w:uiPriority w:val="99"/>
    <w:unhideWhenUsed/>
    <w:rsid w:val="001622CB"/>
    <w:rPr>
      <w:color w:val="0000FF" w:themeColor="hyperlink"/>
      <w:u w:val="single"/>
    </w:rPr>
  </w:style>
  <w:style w:type="character" w:styleId="UnresolvedMention">
    <w:name w:val="Unresolved Mention"/>
    <w:basedOn w:val="DefaultParagraphFont"/>
    <w:uiPriority w:val="99"/>
    <w:semiHidden/>
    <w:unhideWhenUsed/>
    <w:rsid w:val="00162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s://youtu.be/wALCw0F8e9M?si=ovMF9qMx5rLxaznB" TargetMode="External"/><Relationship Id="rId11" Type="http://schemas.openxmlformats.org/officeDocument/2006/relationships/hyperlink" Target="https://youtu.be/CjKhQoYeR4Q?si=ui8Bvk_M4FfVM-D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youtu.be/gsgdAyGhV0o?si=3qg-bULgkD4LXNvR"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live/MPau9c7PT74?si=A8OK-zFGbSKkAFW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8TlukLu11Yo?si=MUj0nEAOESRhHUIz"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s://youtu.be/dvoU2SKG6oA?si=Hs8Pu4Crry5-BRrD"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image" Target="media/image8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QnoOCRYUtvZTdBsf4LZGad1LKw==">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38</Pages>
  <Words>2014</Words>
  <Characters>11486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Prakhar Goel</dc:creator>
  <cp:lastModifiedBy>Challa Yaswanth</cp:lastModifiedBy>
  <cp:revision>2</cp:revision>
  <dcterms:created xsi:type="dcterms:W3CDTF">2025-03-07T14:56:00Z</dcterms:created>
  <dcterms:modified xsi:type="dcterms:W3CDTF">2025-03-07T14:56:00Z</dcterms:modified>
</cp:coreProperties>
</file>